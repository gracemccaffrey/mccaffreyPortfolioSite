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F1FD99" w14:textId="5C8FE895" w:rsidR="00F8586C" w:rsidRDefault="00F8586C">
      <w:pPr>
        <w:rPr>
          <w:rFonts w:ascii="Times New Roman" w:hAnsi="Times New Roman" w:cs="Times New Roman"/>
        </w:rPr>
      </w:pPr>
    </w:p>
    <w:p w14:paraId="47FBB993" w14:textId="77777777" w:rsidR="00F8586C" w:rsidRDefault="00F8586C" w:rsidP="00F8586C">
      <w:pPr>
        <w:spacing w:after="0"/>
        <w:jc w:val="center"/>
        <w:rPr>
          <w:rFonts w:ascii="Times New Roman" w:hAnsi="Times New Roman" w:cs="Times New Roman"/>
          <w:sz w:val="40"/>
          <w:szCs w:val="40"/>
        </w:rPr>
      </w:pPr>
    </w:p>
    <w:p w14:paraId="67FA6C92" w14:textId="77777777" w:rsidR="00BE0B4E" w:rsidRPr="00F8586C" w:rsidRDefault="00BE0B4E" w:rsidP="00F8586C">
      <w:pPr>
        <w:spacing w:after="0"/>
        <w:jc w:val="center"/>
        <w:rPr>
          <w:rFonts w:ascii="Times New Roman" w:hAnsi="Times New Roman" w:cs="Times New Roman"/>
          <w:sz w:val="28"/>
          <w:szCs w:val="28"/>
        </w:rPr>
      </w:pPr>
    </w:p>
    <w:p w14:paraId="2B57B84C" w14:textId="1E2D8632" w:rsidR="00D86109" w:rsidRPr="00E950C4" w:rsidRDefault="00CB3313" w:rsidP="00D86109">
      <w:pPr>
        <w:spacing w:after="0"/>
        <w:jc w:val="center"/>
        <w:rPr>
          <w:rFonts w:ascii="Times New Roman" w:hAnsi="Times New Roman" w:cs="Times New Roman"/>
          <w:b/>
          <w:bCs/>
          <w:color w:val="1A4A8B"/>
          <w:sz w:val="110"/>
          <w:szCs w:val="110"/>
        </w:rPr>
      </w:pPr>
      <w:r w:rsidRPr="00E950C4">
        <w:rPr>
          <w:rFonts w:ascii="Times New Roman" w:hAnsi="Times New Roman" w:cs="Times New Roman"/>
          <w:b/>
          <w:bCs/>
          <w:color w:val="1A4A8B"/>
          <w:sz w:val="110"/>
          <w:szCs w:val="110"/>
        </w:rPr>
        <w:t>Hea</w:t>
      </w:r>
      <w:r w:rsidR="006743CD" w:rsidRPr="00E950C4">
        <w:rPr>
          <w:rFonts w:ascii="Times New Roman" w:hAnsi="Times New Roman" w:cs="Times New Roman"/>
          <w:b/>
          <w:bCs/>
          <w:color w:val="1A4A8B"/>
          <w:sz w:val="110"/>
          <w:szCs w:val="110"/>
        </w:rPr>
        <w:t>l</w:t>
      </w:r>
      <w:r w:rsidRPr="00E950C4">
        <w:rPr>
          <w:rFonts w:ascii="Times New Roman" w:hAnsi="Times New Roman" w:cs="Times New Roman"/>
          <w:b/>
          <w:bCs/>
          <w:color w:val="1A4A8B"/>
          <w:sz w:val="110"/>
          <w:szCs w:val="110"/>
        </w:rPr>
        <w:t>thHub</w:t>
      </w:r>
    </w:p>
    <w:p w14:paraId="4BD08CFC" w14:textId="2D86E6F9" w:rsidR="00CB3313" w:rsidRDefault="00CB3313" w:rsidP="00F8586C">
      <w:pPr>
        <w:spacing w:after="0"/>
        <w:jc w:val="center"/>
        <w:rPr>
          <w:rFonts w:ascii="Times New Roman" w:hAnsi="Times New Roman" w:cs="Times New Roman"/>
          <w:sz w:val="40"/>
          <w:szCs w:val="40"/>
        </w:rPr>
      </w:pPr>
      <w:r w:rsidRPr="00F8586C">
        <w:rPr>
          <w:rFonts w:ascii="Times New Roman" w:hAnsi="Times New Roman" w:cs="Times New Roman"/>
          <w:sz w:val="40"/>
          <w:szCs w:val="40"/>
        </w:rPr>
        <w:t>Health Literacy and Awareness Website</w:t>
      </w:r>
    </w:p>
    <w:p w14:paraId="5CB9E3D0" w14:textId="6355F41E" w:rsidR="00F8586C" w:rsidRDefault="00F8586C" w:rsidP="00F8586C">
      <w:pPr>
        <w:spacing w:after="0"/>
        <w:jc w:val="center"/>
        <w:rPr>
          <w:rFonts w:ascii="Times New Roman" w:hAnsi="Times New Roman" w:cs="Times New Roman"/>
          <w:sz w:val="28"/>
          <w:szCs w:val="28"/>
        </w:rPr>
      </w:pPr>
    </w:p>
    <w:p w14:paraId="456315DB" w14:textId="77777777" w:rsidR="00E950C4" w:rsidRPr="00F8586C" w:rsidRDefault="00E950C4" w:rsidP="00F8586C">
      <w:pPr>
        <w:spacing w:after="0"/>
        <w:jc w:val="center"/>
        <w:rPr>
          <w:rFonts w:ascii="Times New Roman" w:hAnsi="Times New Roman" w:cs="Times New Roman"/>
          <w:sz w:val="28"/>
          <w:szCs w:val="28"/>
        </w:rPr>
      </w:pPr>
    </w:p>
    <w:p w14:paraId="4359FC9F" w14:textId="77777777" w:rsidR="00C40D9A" w:rsidRPr="00F8586C" w:rsidRDefault="00CB3313" w:rsidP="00F8586C">
      <w:pPr>
        <w:spacing w:after="0"/>
        <w:jc w:val="center"/>
        <w:rPr>
          <w:rFonts w:ascii="Times New Roman" w:hAnsi="Times New Roman" w:cs="Times New Roman"/>
          <w:sz w:val="36"/>
          <w:szCs w:val="36"/>
        </w:rPr>
      </w:pPr>
      <w:r w:rsidRPr="00F8586C">
        <w:rPr>
          <w:rFonts w:ascii="Times New Roman" w:hAnsi="Times New Roman" w:cs="Times New Roman"/>
          <w:sz w:val="36"/>
          <w:szCs w:val="36"/>
        </w:rPr>
        <w:t>Team 5</w:t>
      </w:r>
    </w:p>
    <w:p w14:paraId="66C1F1D8" w14:textId="77777777" w:rsidR="00E950C4" w:rsidRDefault="00E950C4" w:rsidP="00F8586C">
      <w:pPr>
        <w:spacing w:after="0"/>
        <w:jc w:val="center"/>
        <w:rPr>
          <w:rFonts w:ascii="Times New Roman" w:hAnsi="Times New Roman" w:cs="Times New Roman"/>
          <w:sz w:val="32"/>
          <w:szCs w:val="32"/>
        </w:rPr>
      </w:pPr>
    </w:p>
    <w:p w14:paraId="2B5D5926" w14:textId="77777777" w:rsidR="003701D3" w:rsidRDefault="003701D3" w:rsidP="00F8586C">
      <w:pPr>
        <w:spacing w:after="0"/>
        <w:jc w:val="center"/>
        <w:rPr>
          <w:rFonts w:ascii="Times New Roman" w:hAnsi="Times New Roman" w:cs="Times New Roman"/>
          <w:sz w:val="32"/>
          <w:szCs w:val="32"/>
        </w:rPr>
      </w:pPr>
    </w:p>
    <w:p w14:paraId="0E6D1829" w14:textId="77777777" w:rsidR="003701D3" w:rsidRDefault="003701D3" w:rsidP="00F8586C">
      <w:pPr>
        <w:spacing w:after="0"/>
        <w:jc w:val="center"/>
        <w:rPr>
          <w:rFonts w:ascii="Times New Roman" w:hAnsi="Times New Roman" w:cs="Times New Roman"/>
          <w:sz w:val="32"/>
          <w:szCs w:val="32"/>
        </w:rPr>
      </w:pPr>
    </w:p>
    <w:p w14:paraId="3DE8BFD6" w14:textId="77777777" w:rsidR="003701D3" w:rsidRDefault="003701D3" w:rsidP="00F8586C">
      <w:pPr>
        <w:spacing w:after="0"/>
        <w:jc w:val="center"/>
        <w:rPr>
          <w:rFonts w:ascii="Times New Roman" w:hAnsi="Times New Roman" w:cs="Times New Roman"/>
          <w:sz w:val="32"/>
          <w:szCs w:val="32"/>
        </w:rPr>
      </w:pPr>
    </w:p>
    <w:p w14:paraId="1B36CEAF" w14:textId="77777777" w:rsidR="00F8586C" w:rsidRPr="00F8586C" w:rsidRDefault="00F8586C" w:rsidP="00F8586C">
      <w:pPr>
        <w:spacing w:after="0"/>
        <w:jc w:val="center"/>
        <w:rPr>
          <w:rFonts w:ascii="Times New Roman" w:hAnsi="Times New Roman" w:cs="Times New Roman"/>
          <w:sz w:val="32"/>
          <w:szCs w:val="32"/>
        </w:rPr>
      </w:pPr>
    </w:p>
    <w:p w14:paraId="7572E04F" w14:textId="3E42E482" w:rsidR="004079B4" w:rsidRDefault="00626E80" w:rsidP="00F8586C">
      <w:pPr>
        <w:spacing w:after="0"/>
        <w:jc w:val="center"/>
        <w:rPr>
          <w:rFonts w:ascii="Times New Roman" w:hAnsi="Times New Roman" w:cs="Times New Roman"/>
          <w:sz w:val="36"/>
          <w:szCs w:val="36"/>
        </w:rPr>
      </w:pPr>
      <w:r>
        <w:rPr>
          <w:rFonts w:ascii="Times New Roman" w:hAnsi="Times New Roman" w:cs="Times New Roman"/>
          <w:sz w:val="36"/>
          <w:szCs w:val="36"/>
        </w:rPr>
        <w:t>April 21</w:t>
      </w:r>
      <w:r w:rsidRPr="00626E80">
        <w:rPr>
          <w:rFonts w:ascii="Times New Roman" w:hAnsi="Times New Roman" w:cs="Times New Roman"/>
          <w:sz w:val="36"/>
          <w:szCs w:val="36"/>
          <w:vertAlign w:val="superscript"/>
        </w:rPr>
        <w:t>st</w:t>
      </w:r>
      <w:r>
        <w:rPr>
          <w:rFonts w:ascii="Times New Roman" w:hAnsi="Times New Roman" w:cs="Times New Roman"/>
          <w:sz w:val="36"/>
          <w:szCs w:val="36"/>
        </w:rPr>
        <w:t>, 2025</w:t>
      </w:r>
    </w:p>
    <w:p w14:paraId="653B8DCB" w14:textId="77777777" w:rsidR="00E950C4" w:rsidRDefault="00E950C4" w:rsidP="33827D32">
      <w:pPr>
        <w:spacing w:after="0"/>
        <w:rPr>
          <w:rFonts w:ascii="Times New Roman" w:hAnsi="Times New Roman" w:cs="Times New Roman"/>
          <w:sz w:val="22"/>
          <w:szCs w:val="22"/>
        </w:rPr>
      </w:pPr>
    </w:p>
    <w:p w14:paraId="0E6C75B7" w14:textId="77777777" w:rsidR="00E950C4" w:rsidRDefault="00E950C4" w:rsidP="33827D32">
      <w:pPr>
        <w:spacing w:after="0"/>
        <w:rPr>
          <w:rFonts w:ascii="Times New Roman" w:hAnsi="Times New Roman" w:cs="Times New Roman"/>
          <w:sz w:val="22"/>
          <w:szCs w:val="22"/>
        </w:rPr>
      </w:pPr>
    </w:p>
    <w:p w14:paraId="399FCCB6" w14:textId="77777777" w:rsidR="00E950C4" w:rsidRDefault="00E950C4" w:rsidP="00E950C4">
      <w:pPr>
        <w:spacing w:after="0"/>
        <w:jc w:val="both"/>
        <w:rPr>
          <w:rFonts w:ascii="Times New Roman" w:hAnsi="Times New Roman" w:cs="Times New Roman"/>
          <w:sz w:val="22"/>
          <w:szCs w:val="22"/>
        </w:rPr>
      </w:pPr>
    </w:p>
    <w:p w14:paraId="59C676C3" w14:textId="3B3A4B46" w:rsidR="6D584142" w:rsidRPr="000A6D53" w:rsidRDefault="000A6D53" w:rsidP="00E950C4">
      <w:pPr>
        <w:jc w:val="both"/>
        <w:rPr>
          <w:rFonts w:ascii="Times New Roman" w:hAnsi="Times New Roman" w:cs="Times New Roman"/>
          <w:b/>
          <w:bCs/>
          <w:sz w:val="22"/>
          <w:szCs w:val="22"/>
        </w:rPr>
      </w:pPr>
      <w:r>
        <w:rPr>
          <w:rFonts w:ascii="Times New Roman" w:hAnsi="Times New Roman" w:cs="Times New Roman"/>
          <w:b/>
          <w:bCs/>
          <w:sz w:val="22"/>
          <w:szCs w:val="22"/>
        </w:rPr>
        <w:t xml:space="preserve">Many individuals face barriers in understanding healthcare options, navigating insurance, and locating nearby providers. These challenges are especially prominent in rural Ohio, where provider shortages, financial hardship and low health literacy contribute to delayed treatment and worsened health outcomes. HealthHub is a health literacy and awareness website designed to improve access to care for underserved communities across the United States. The platform presents clear, accessible information on medical services, healthcare terminology, and frequently asked questions, helping users make informed healthcare decisions. It features an interactive map that allows users to search for local providers by specialty and ZIP code, with support for limited internet access </w:t>
      </w:r>
      <w:r w:rsidR="006116B1">
        <w:rPr>
          <w:rFonts w:ascii="Times New Roman" w:hAnsi="Times New Roman" w:cs="Times New Roman"/>
          <w:b/>
          <w:bCs/>
          <w:sz w:val="22"/>
          <w:szCs w:val="22"/>
        </w:rPr>
        <w:t xml:space="preserve">through offline fallback dataset. The platform was developed as a progressive web application and integrates the Google Maps API for provider geolocation. To ensure effectiveness, extensive research was conducted on the needs, priorities, and constraints of target populations. Particular attention was given to the sociocultural and infrastructural context of rural Ohio. The project emphasizes sustainability by minimizing environmental impact and reducing operating costs through local data storage and </w:t>
      </w:r>
      <w:r w:rsidR="00E950C4">
        <w:rPr>
          <w:rFonts w:ascii="Times New Roman" w:hAnsi="Times New Roman" w:cs="Times New Roman"/>
          <w:b/>
          <w:bCs/>
          <w:sz w:val="22"/>
          <w:szCs w:val="22"/>
        </w:rPr>
        <w:t>open-source</w:t>
      </w:r>
      <w:r w:rsidR="006116B1">
        <w:rPr>
          <w:rFonts w:ascii="Times New Roman" w:hAnsi="Times New Roman" w:cs="Times New Roman"/>
          <w:b/>
          <w:bCs/>
          <w:sz w:val="22"/>
          <w:szCs w:val="22"/>
        </w:rPr>
        <w:t xml:space="preserve"> </w:t>
      </w:r>
      <w:r w:rsidR="00E950C4">
        <w:rPr>
          <w:rFonts w:ascii="Times New Roman" w:hAnsi="Times New Roman" w:cs="Times New Roman"/>
          <w:b/>
          <w:bCs/>
          <w:sz w:val="22"/>
          <w:szCs w:val="22"/>
        </w:rPr>
        <w:t>compatibility. By enhancing health literacy and connecting individuals with essential services, HealthHub aims to reduce healthcare disparities and empower users to navigate the medical system with confidence.</w:t>
      </w:r>
      <w:r w:rsidR="001646D2">
        <w:rPr>
          <w:rFonts w:ascii="Times New Roman" w:hAnsi="Times New Roman" w:cs="Times New Roman"/>
          <w:b/>
          <w:bCs/>
          <w:sz w:val="22"/>
          <w:szCs w:val="22"/>
        </w:rPr>
        <w:br w:type="page"/>
      </w:r>
    </w:p>
    <w:p w14:paraId="25179269" w14:textId="4E3FBB9C" w:rsidR="66ECD421" w:rsidRDefault="004079B4" w:rsidP="00541AA8">
      <w:pPr>
        <w:jc w:val="center"/>
        <w:rPr>
          <w:rFonts w:ascii="Times New Roman" w:hAnsi="Times New Roman" w:cs="Times New Roman"/>
          <w:sz w:val="36"/>
          <w:szCs w:val="36"/>
          <w:u w:val="single"/>
        </w:rPr>
      </w:pPr>
      <w:r w:rsidRPr="004079B4">
        <w:rPr>
          <w:rFonts w:ascii="Times New Roman" w:hAnsi="Times New Roman" w:cs="Times New Roman"/>
          <w:sz w:val="36"/>
          <w:szCs w:val="36"/>
          <w:u w:val="single"/>
        </w:rPr>
        <w:lastRenderedPageBreak/>
        <w:t>Table of Contents</w:t>
      </w:r>
    </w:p>
    <w:p w14:paraId="35EC7A04" w14:textId="5DC51DC7" w:rsidR="00897FAF" w:rsidRPr="00897FAF" w:rsidRDefault="00A35BEE">
      <w:pPr>
        <w:pStyle w:val="TOC2"/>
        <w:tabs>
          <w:tab w:val="left" w:pos="720"/>
          <w:tab w:val="right" w:leader="dot" w:pos="9350"/>
        </w:tabs>
        <w:rPr>
          <w:rFonts w:ascii="Times New Roman" w:hAnsi="Times New Roman"/>
          <w:noProof/>
          <w:kern w:val="2"/>
          <w:lang w:eastAsia="en-US"/>
          <w14:ligatures w14:val="standardContextual"/>
        </w:rPr>
      </w:pPr>
      <w:r w:rsidRPr="005D41D0">
        <w:rPr>
          <w:rFonts w:ascii="Times New Roman" w:hAnsi="Times New Roman" w:cs="Times New Roman"/>
        </w:rPr>
        <w:fldChar w:fldCharType="begin"/>
      </w:r>
      <w:r w:rsidRPr="005D41D0">
        <w:rPr>
          <w:rFonts w:ascii="Times New Roman" w:hAnsi="Times New Roman" w:cs="Times New Roman"/>
        </w:rPr>
        <w:instrText>TOC \o "1-3" \z \u \h</w:instrText>
      </w:r>
      <w:r w:rsidRPr="005D41D0">
        <w:rPr>
          <w:rFonts w:ascii="Times New Roman" w:hAnsi="Times New Roman" w:cs="Times New Roman"/>
        </w:rPr>
        <w:fldChar w:fldCharType="separate"/>
      </w:r>
      <w:hyperlink w:anchor="_Toc196162233" w:history="1">
        <w:r w:rsidR="00897FAF" w:rsidRPr="00897FAF">
          <w:rPr>
            <w:rStyle w:val="Hyperlink"/>
            <w:rFonts w:ascii="Times New Roman" w:hAnsi="Times New Roman"/>
            <w:noProof/>
            <w:u w:val="none"/>
          </w:rPr>
          <w:t>1.</w:t>
        </w:r>
        <w:r w:rsidR="00897FAF" w:rsidRPr="00897FAF">
          <w:rPr>
            <w:rFonts w:ascii="Times New Roman" w:hAnsi="Times New Roman"/>
            <w:noProof/>
            <w:kern w:val="2"/>
            <w:lang w:eastAsia="en-US"/>
            <w14:ligatures w14:val="standardContextual"/>
          </w:rPr>
          <w:tab/>
        </w:r>
        <w:r w:rsidR="00897FAF" w:rsidRPr="00897FAF">
          <w:rPr>
            <w:rStyle w:val="Hyperlink"/>
            <w:rFonts w:ascii="Times New Roman" w:hAnsi="Times New Roman"/>
            <w:noProof/>
            <w:u w:val="none"/>
          </w:rPr>
          <w:t>Community Health Needs and Priorities</w:t>
        </w:r>
        <w:r w:rsidR="00897FAF" w:rsidRPr="00897FAF">
          <w:rPr>
            <w:rFonts w:ascii="Times New Roman" w:hAnsi="Times New Roman"/>
            <w:noProof/>
            <w:webHidden/>
          </w:rPr>
          <w:tab/>
        </w:r>
        <w:r w:rsidR="00897FAF" w:rsidRPr="00897FAF">
          <w:rPr>
            <w:rFonts w:ascii="Times New Roman" w:hAnsi="Times New Roman"/>
            <w:noProof/>
            <w:webHidden/>
          </w:rPr>
          <w:fldChar w:fldCharType="begin"/>
        </w:r>
        <w:r w:rsidR="00897FAF" w:rsidRPr="00897FAF">
          <w:rPr>
            <w:rFonts w:ascii="Times New Roman" w:hAnsi="Times New Roman"/>
            <w:noProof/>
            <w:webHidden/>
          </w:rPr>
          <w:instrText xml:space="preserve"> PAGEREF _Toc196162233 \h </w:instrText>
        </w:r>
        <w:r w:rsidR="00897FAF" w:rsidRPr="00897FAF">
          <w:rPr>
            <w:rFonts w:ascii="Times New Roman" w:hAnsi="Times New Roman"/>
            <w:noProof/>
            <w:webHidden/>
          </w:rPr>
        </w:r>
        <w:r w:rsidR="00897FAF" w:rsidRPr="00897FAF">
          <w:rPr>
            <w:rFonts w:ascii="Times New Roman" w:hAnsi="Times New Roman"/>
            <w:noProof/>
            <w:webHidden/>
          </w:rPr>
          <w:fldChar w:fldCharType="separate"/>
        </w:r>
        <w:r w:rsidR="00897FAF" w:rsidRPr="00897FAF">
          <w:rPr>
            <w:rFonts w:ascii="Times New Roman" w:hAnsi="Times New Roman"/>
            <w:noProof/>
            <w:webHidden/>
          </w:rPr>
          <w:t>3</w:t>
        </w:r>
        <w:r w:rsidR="00897FAF" w:rsidRPr="00897FAF">
          <w:rPr>
            <w:rFonts w:ascii="Times New Roman" w:hAnsi="Times New Roman"/>
            <w:noProof/>
            <w:webHidden/>
          </w:rPr>
          <w:fldChar w:fldCharType="end"/>
        </w:r>
      </w:hyperlink>
    </w:p>
    <w:p w14:paraId="4C11B602" w14:textId="129382AC" w:rsidR="00897FAF" w:rsidRPr="00897FAF" w:rsidRDefault="00897FAF">
      <w:pPr>
        <w:pStyle w:val="TOC3"/>
        <w:rPr>
          <w:rFonts w:ascii="Times New Roman" w:hAnsi="Times New Roman"/>
          <w:noProof/>
          <w:kern w:val="2"/>
          <w:lang w:eastAsia="en-US"/>
          <w14:ligatures w14:val="standardContextual"/>
        </w:rPr>
      </w:pPr>
      <w:hyperlink w:anchor="_Toc196162234" w:history="1">
        <w:r w:rsidRPr="00897FAF">
          <w:rPr>
            <w:rStyle w:val="Hyperlink"/>
            <w:rFonts w:ascii="Times New Roman" w:hAnsi="Times New Roman"/>
            <w:noProof/>
            <w:u w:val="none"/>
          </w:rPr>
          <w:t>1.1.</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Detailed View</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_Toc196162234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3</w:t>
        </w:r>
        <w:r w:rsidRPr="00897FAF">
          <w:rPr>
            <w:rFonts w:ascii="Times New Roman" w:hAnsi="Times New Roman"/>
            <w:noProof/>
            <w:webHidden/>
          </w:rPr>
          <w:fldChar w:fldCharType="end"/>
        </w:r>
      </w:hyperlink>
    </w:p>
    <w:p w14:paraId="5E803A4D" w14:textId="37C8F5E1" w:rsidR="00897FAF" w:rsidRPr="00897FAF" w:rsidRDefault="00897FAF">
      <w:pPr>
        <w:pStyle w:val="TOC3"/>
        <w:rPr>
          <w:rFonts w:ascii="Times New Roman" w:hAnsi="Times New Roman"/>
          <w:noProof/>
          <w:kern w:val="2"/>
          <w:lang w:eastAsia="en-US"/>
          <w14:ligatures w14:val="standardContextual"/>
        </w:rPr>
      </w:pPr>
      <w:hyperlink w:anchor="_Toc196162235" w:history="1">
        <w:r w:rsidRPr="00897FAF">
          <w:rPr>
            <w:rStyle w:val="Hyperlink"/>
            <w:rFonts w:ascii="Times New Roman" w:hAnsi="Times New Roman"/>
            <w:noProof/>
            <w:u w:val="none"/>
          </w:rPr>
          <w:t>1.2.</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National Perspective: U.S. Rural Healthcare Challenges</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_Toc196162235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4</w:t>
        </w:r>
        <w:r w:rsidRPr="00897FAF">
          <w:rPr>
            <w:rFonts w:ascii="Times New Roman" w:hAnsi="Times New Roman"/>
            <w:noProof/>
            <w:webHidden/>
          </w:rPr>
          <w:fldChar w:fldCharType="end"/>
        </w:r>
      </w:hyperlink>
    </w:p>
    <w:p w14:paraId="78497210" w14:textId="686C0C53" w:rsidR="00897FAF" w:rsidRPr="00897FAF" w:rsidRDefault="00897FAF">
      <w:pPr>
        <w:pStyle w:val="TOC3"/>
        <w:rPr>
          <w:rFonts w:ascii="Times New Roman" w:hAnsi="Times New Roman"/>
          <w:noProof/>
          <w:kern w:val="2"/>
          <w:lang w:eastAsia="en-US"/>
          <w14:ligatures w14:val="standardContextual"/>
        </w:rPr>
      </w:pPr>
      <w:hyperlink w:anchor="_Toc196162236" w:history="1">
        <w:r w:rsidRPr="00897FAF">
          <w:rPr>
            <w:rStyle w:val="Hyperlink"/>
            <w:rFonts w:ascii="Times New Roman" w:hAnsi="Times New Roman"/>
            <w:noProof/>
            <w:u w:val="none"/>
          </w:rPr>
          <w:t>1.3.</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Global Perspective: Healthcare Access and Literacy</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_Toc196162236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5</w:t>
        </w:r>
        <w:r w:rsidRPr="00897FAF">
          <w:rPr>
            <w:rFonts w:ascii="Times New Roman" w:hAnsi="Times New Roman"/>
            <w:noProof/>
            <w:webHidden/>
          </w:rPr>
          <w:fldChar w:fldCharType="end"/>
        </w:r>
      </w:hyperlink>
    </w:p>
    <w:p w14:paraId="34A9C4B4" w14:textId="307CCC83" w:rsidR="00897FAF" w:rsidRPr="00897FAF" w:rsidRDefault="00897FAF">
      <w:pPr>
        <w:pStyle w:val="TOC2"/>
        <w:tabs>
          <w:tab w:val="left" w:pos="720"/>
          <w:tab w:val="right" w:leader="dot" w:pos="9350"/>
        </w:tabs>
        <w:rPr>
          <w:rFonts w:ascii="Times New Roman" w:hAnsi="Times New Roman"/>
          <w:noProof/>
          <w:kern w:val="2"/>
          <w:lang w:eastAsia="en-US"/>
          <w14:ligatures w14:val="standardContextual"/>
        </w:rPr>
      </w:pPr>
      <w:hyperlink w:anchor="_Toc196162237" w:history="1">
        <w:r w:rsidRPr="00897FAF">
          <w:rPr>
            <w:rStyle w:val="Hyperlink"/>
            <w:rFonts w:ascii="Times New Roman" w:hAnsi="Times New Roman"/>
            <w:noProof/>
            <w:u w:val="none"/>
          </w:rPr>
          <w:t>2.</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Social and Cultural Context</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_Toc196162237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6</w:t>
        </w:r>
        <w:r w:rsidRPr="00897FAF">
          <w:rPr>
            <w:rFonts w:ascii="Times New Roman" w:hAnsi="Times New Roman"/>
            <w:noProof/>
            <w:webHidden/>
          </w:rPr>
          <w:fldChar w:fldCharType="end"/>
        </w:r>
      </w:hyperlink>
    </w:p>
    <w:p w14:paraId="6FEBEEA7" w14:textId="7A5690FC" w:rsidR="00897FAF" w:rsidRPr="00897FAF" w:rsidRDefault="00897FAF">
      <w:pPr>
        <w:pStyle w:val="TOC2"/>
        <w:tabs>
          <w:tab w:val="left" w:pos="720"/>
          <w:tab w:val="right" w:leader="dot" w:pos="9350"/>
        </w:tabs>
        <w:rPr>
          <w:rFonts w:ascii="Times New Roman" w:hAnsi="Times New Roman"/>
          <w:noProof/>
          <w:kern w:val="2"/>
          <w:lang w:eastAsia="en-US"/>
          <w14:ligatures w14:val="standardContextual"/>
        </w:rPr>
      </w:pPr>
      <w:hyperlink w:anchor="_Toc196162238" w:history="1">
        <w:r w:rsidRPr="00897FAF">
          <w:rPr>
            <w:rStyle w:val="Hyperlink"/>
            <w:rFonts w:ascii="Times New Roman" w:hAnsi="Times New Roman"/>
            <w:noProof/>
            <w:u w:val="none"/>
          </w:rPr>
          <w:t>3.</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Physical Context</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_Toc196162238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7</w:t>
        </w:r>
        <w:r w:rsidRPr="00897FAF">
          <w:rPr>
            <w:rFonts w:ascii="Times New Roman" w:hAnsi="Times New Roman"/>
            <w:noProof/>
            <w:webHidden/>
          </w:rPr>
          <w:fldChar w:fldCharType="end"/>
        </w:r>
      </w:hyperlink>
    </w:p>
    <w:p w14:paraId="492F5E86" w14:textId="25D20554" w:rsidR="00897FAF" w:rsidRPr="00897FAF" w:rsidRDefault="00897FAF">
      <w:pPr>
        <w:pStyle w:val="TOC2"/>
        <w:tabs>
          <w:tab w:val="left" w:pos="720"/>
          <w:tab w:val="right" w:leader="dot" w:pos="9350"/>
        </w:tabs>
        <w:rPr>
          <w:rFonts w:ascii="Times New Roman" w:hAnsi="Times New Roman"/>
          <w:noProof/>
          <w:kern w:val="2"/>
          <w:lang w:eastAsia="en-US"/>
          <w14:ligatures w14:val="standardContextual"/>
        </w:rPr>
      </w:pPr>
      <w:hyperlink w:anchor="_Toc196162239" w:history="1">
        <w:r w:rsidRPr="00897FAF">
          <w:rPr>
            <w:rStyle w:val="Hyperlink"/>
            <w:rFonts w:ascii="Times New Roman" w:hAnsi="Times New Roman"/>
            <w:noProof/>
            <w:u w:val="none"/>
          </w:rPr>
          <w:t>4.</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Design Options and Evaluation</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_Toc196162239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8</w:t>
        </w:r>
        <w:r w:rsidRPr="00897FAF">
          <w:rPr>
            <w:rFonts w:ascii="Times New Roman" w:hAnsi="Times New Roman"/>
            <w:noProof/>
            <w:webHidden/>
          </w:rPr>
          <w:fldChar w:fldCharType="end"/>
        </w:r>
      </w:hyperlink>
    </w:p>
    <w:p w14:paraId="394A1D36" w14:textId="6A6FD48F" w:rsidR="00897FAF" w:rsidRPr="00897FAF" w:rsidRDefault="00897FAF">
      <w:pPr>
        <w:pStyle w:val="TOC3"/>
        <w:rPr>
          <w:rFonts w:ascii="Times New Roman" w:hAnsi="Times New Roman"/>
          <w:noProof/>
          <w:kern w:val="2"/>
          <w:lang w:eastAsia="en-US"/>
          <w14:ligatures w14:val="standardContextual"/>
        </w:rPr>
      </w:pPr>
      <w:hyperlink w:anchor="_Toc196162240" w:history="1">
        <w:r w:rsidRPr="00897FAF">
          <w:rPr>
            <w:rStyle w:val="Hyperlink"/>
            <w:rFonts w:ascii="Times New Roman" w:hAnsi="Times New Roman"/>
            <w:noProof/>
            <w:u w:val="none"/>
          </w:rPr>
          <w:t>4.1.</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Platform Selection</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_Toc196162240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8</w:t>
        </w:r>
        <w:r w:rsidRPr="00897FAF">
          <w:rPr>
            <w:rFonts w:ascii="Times New Roman" w:hAnsi="Times New Roman"/>
            <w:noProof/>
            <w:webHidden/>
          </w:rPr>
          <w:fldChar w:fldCharType="end"/>
        </w:r>
      </w:hyperlink>
    </w:p>
    <w:p w14:paraId="6B4F74FC" w14:textId="76D81CAD" w:rsidR="00897FAF" w:rsidRPr="00897FAF" w:rsidRDefault="00897FAF">
      <w:pPr>
        <w:pStyle w:val="TOC3"/>
        <w:rPr>
          <w:rFonts w:ascii="Times New Roman" w:hAnsi="Times New Roman"/>
          <w:noProof/>
          <w:kern w:val="2"/>
          <w:lang w:eastAsia="en-US"/>
          <w14:ligatures w14:val="standardContextual"/>
        </w:rPr>
      </w:pPr>
      <w:hyperlink w:anchor="_Toc196162241" w:history="1">
        <w:r w:rsidRPr="00897FAF">
          <w:rPr>
            <w:rStyle w:val="Hyperlink"/>
            <w:rFonts w:ascii="Times New Roman" w:hAnsi="Times New Roman"/>
            <w:noProof/>
            <w:u w:val="none"/>
          </w:rPr>
          <w:t>4.2.</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Map Integration</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_Toc196162241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9</w:t>
        </w:r>
        <w:r w:rsidRPr="00897FAF">
          <w:rPr>
            <w:rFonts w:ascii="Times New Roman" w:hAnsi="Times New Roman"/>
            <w:noProof/>
            <w:webHidden/>
          </w:rPr>
          <w:fldChar w:fldCharType="end"/>
        </w:r>
      </w:hyperlink>
    </w:p>
    <w:p w14:paraId="6247D59D" w14:textId="207730ED" w:rsidR="00897FAF" w:rsidRPr="00897FAF" w:rsidRDefault="00897FAF">
      <w:pPr>
        <w:pStyle w:val="TOC3"/>
        <w:rPr>
          <w:rFonts w:ascii="Times New Roman" w:hAnsi="Times New Roman"/>
          <w:noProof/>
          <w:kern w:val="2"/>
          <w:lang w:eastAsia="en-US"/>
          <w14:ligatures w14:val="standardContextual"/>
        </w:rPr>
      </w:pPr>
      <w:hyperlink w:anchor="_Toc196162242" w:history="1">
        <w:r w:rsidRPr="00897FAF">
          <w:rPr>
            <w:rStyle w:val="Hyperlink"/>
            <w:rFonts w:ascii="Times New Roman" w:hAnsi="Times New Roman"/>
            <w:noProof/>
            <w:u w:val="none"/>
          </w:rPr>
          <w:t>4.3.</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Backend Structure and Offline Capability</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_Toc196162242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11</w:t>
        </w:r>
        <w:r w:rsidRPr="00897FAF">
          <w:rPr>
            <w:rFonts w:ascii="Times New Roman" w:hAnsi="Times New Roman"/>
            <w:noProof/>
            <w:webHidden/>
          </w:rPr>
          <w:fldChar w:fldCharType="end"/>
        </w:r>
      </w:hyperlink>
    </w:p>
    <w:p w14:paraId="78DAE1CA" w14:textId="64768544" w:rsidR="00897FAF" w:rsidRPr="00897FAF" w:rsidRDefault="00897FAF">
      <w:pPr>
        <w:pStyle w:val="TOC3"/>
        <w:rPr>
          <w:rFonts w:ascii="Times New Roman" w:hAnsi="Times New Roman"/>
          <w:noProof/>
          <w:kern w:val="2"/>
          <w:lang w:eastAsia="en-US"/>
          <w14:ligatures w14:val="standardContextual"/>
        </w:rPr>
      </w:pPr>
      <w:hyperlink w:anchor="_Toc196162243" w:history="1">
        <w:r w:rsidRPr="00897FAF">
          <w:rPr>
            <w:rStyle w:val="Hyperlink"/>
            <w:rFonts w:ascii="Times New Roman" w:hAnsi="Times New Roman"/>
            <w:noProof/>
            <w:u w:val="none"/>
          </w:rPr>
          <w:t>4.4.</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Homepage Design Evaluation</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_Toc196162243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12</w:t>
        </w:r>
        <w:r w:rsidRPr="00897FAF">
          <w:rPr>
            <w:rFonts w:ascii="Times New Roman" w:hAnsi="Times New Roman"/>
            <w:noProof/>
            <w:webHidden/>
          </w:rPr>
          <w:fldChar w:fldCharType="end"/>
        </w:r>
      </w:hyperlink>
    </w:p>
    <w:p w14:paraId="001508F5" w14:textId="4408AA43" w:rsidR="00897FAF" w:rsidRPr="00897FAF" w:rsidRDefault="00897FAF">
      <w:pPr>
        <w:pStyle w:val="TOC2"/>
        <w:tabs>
          <w:tab w:val="left" w:pos="720"/>
          <w:tab w:val="right" w:leader="dot" w:pos="9350"/>
        </w:tabs>
        <w:rPr>
          <w:rFonts w:ascii="Times New Roman" w:hAnsi="Times New Roman"/>
          <w:noProof/>
          <w:kern w:val="2"/>
          <w:lang w:eastAsia="en-US"/>
          <w14:ligatures w14:val="standardContextual"/>
        </w:rPr>
      </w:pPr>
      <w:hyperlink w:anchor="_Toc196162244" w:history="1">
        <w:r w:rsidRPr="00897FAF">
          <w:rPr>
            <w:rStyle w:val="Hyperlink"/>
            <w:rFonts w:ascii="Times New Roman" w:hAnsi="Times New Roman"/>
            <w:noProof/>
            <w:u w:val="none"/>
          </w:rPr>
          <w:t>5.</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Project Specifications</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_Toc196162244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15</w:t>
        </w:r>
        <w:r w:rsidRPr="00897FAF">
          <w:rPr>
            <w:rFonts w:ascii="Times New Roman" w:hAnsi="Times New Roman"/>
            <w:noProof/>
            <w:webHidden/>
          </w:rPr>
          <w:fldChar w:fldCharType="end"/>
        </w:r>
      </w:hyperlink>
    </w:p>
    <w:p w14:paraId="42055B2C" w14:textId="7C366114" w:rsidR="00897FAF" w:rsidRPr="00897FAF" w:rsidRDefault="00897FAF">
      <w:pPr>
        <w:pStyle w:val="TOC2"/>
        <w:tabs>
          <w:tab w:val="left" w:pos="720"/>
          <w:tab w:val="right" w:leader="dot" w:pos="9350"/>
        </w:tabs>
        <w:rPr>
          <w:rFonts w:ascii="Times New Roman" w:hAnsi="Times New Roman"/>
          <w:noProof/>
          <w:kern w:val="2"/>
          <w:lang w:eastAsia="en-US"/>
          <w14:ligatures w14:val="standardContextual"/>
        </w:rPr>
      </w:pPr>
      <w:hyperlink w:anchor="_Toc196162245" w:history="1">
        <w:r w:rsidRPr="00897FAF">
          <w:rPr>
            <w:rStyle w:val="Hyperlink"/>
            <w:rFonts w:ascii="Times New Roman" w:hAnsi="Times New Roman"/>
            <w:noProof/>
            <w:u w:val="none"/>
          </w:rPr>
          <w:t>6.</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Environmental Impact</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_Toc196162245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16</w:t>
        </w:r>
        <w:r w:rsidRPr="00897FAF">
          <w:rPr>
            <w:rFonts w:ascii="Times New Roman" w:hAnsi="Times New Roman"/>
            <w:noProof/>
            <w:webHidden/>
          </w:rPr>
          <w:fldChar w:fldCharType="end"/>
        </w:r>
      </w:hyperlink>
    </w:p>
    <w:p w14:paraId="62877B5A" w14:textId="08158847" w:rsidR="00897FAF" w:rsidRPr="00897FAF" w:rsidRDefault="00897FAF">
      <w:pPr>
        <w:pStyle w:val="TOC2"/>
        <w:tabs>
          <w:tab w:val="left" w:pos="720"/>
          <w:tab w:val="right" w:leader="dot" w:pos="9350"/>
        </w:tabs>
        <w:rPr>
          <w:rFonts w:ascii="Times New Roman" w:hAnsi="Times New Roman"/>
          <w:noProof/>
          <w:kern w:val="2"/>
          <w:lang w:eastAsia="en-US"/>
          <w14:ligatures w14:val="standardContextual"/>
        </w:rPr>
      </w:pPr>
      <w:hyperlink w:anchor="_Toc196162246" w:history="1">
        <w:r w:rsidRPr="00897FAF">
          <w:rPr>
            <w:rStyle w:val="Hyperlink"/>
            <w:rFonts w:ascii="Times New Roman" w:hAnsi="Times New Roman"/>
            <w:noProof/>
            <w:u w:val="none"/>
          </w:rPr>
          <w:t>7.</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Budget and Sustainability Planning</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_Toc196162246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17</w:t>
        </w:r>
        <w:r w:rsidRPr="00897FAF">
          <w:rPr>
            <w:rFonts w:ascii="Times New Roman" w:hAnsi="Times New Roman"/>
            <w:noProof/>
            <w:webHidden/>
          </w:rPr>
          <w:fldChar w:fldCharType="end"/>
        </w:r>
      </w:hyperlink>
    </w:p>
    <w:p w14:paraId="02942768" w14:textId="1D4CC498" w:rsidR="00897FAF" w:rsidRPr="00897FAF" w:rsidRDefault="00897FAF">
      <w:pPr>
        <w:pStyle w:val="TOC2"/>
        <w:tabs>
          <w:tab w:val="left" w:pos="720"/>
          <w:tab w:val="right" w:leader="dot" w:pos="9350"/>
        </w:tabs>
        <w:rPr>
          <w:rFonts w:ascii="Times New Roman" w:hAnsi="Times New Roman"/>
          <w:noProof/>
          <w:kern w:val="2"/>
          <w:lang w:eastAsia="en-US"/>
          <w14:ligatures w14:val="standardContextual"/>
        </w:rPr>
      </w:pPr>
      <w:hyperlink w:anchor="_Toc196162247" w:history="1">
        <w:r w:rsidRPr="00897FAF">
          <w:rPr>
            <w:rStyle w:val="Hyperlink"/>
            <w:rFonts w:ascii="Times New Roman" w:hAnsi="Times New Roman"/>
            <w:noProof/>
            <w:u w:val="none"/>
          </w:rPr>
          <w:t>8.</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Final Design Strategy and Rationale</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_Toc196162247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18</w:t>
        </w:r>
        <w:r w:rsidRPr="00897FAF">
          <w:rPr>
            <w:rFonts w:ascii="Times New Roman" w:hAnsi="Times New Roman"/>
            <w:noProof/>
            <w:webHidden/>
          </w:rPr>
          <w:fldChar w:fldCharType="end"/>
        </w:r>
      </w:hyperlink>
    </w:p>
    <w:p w14:paraId="08B86FFD" w14:textId="4D39F33E" w:rsidR="00897FAF" w:rsidRPr="00897FAF" w:rsidRDefault="00897FAF">
      <w:pPr>
        <w:pStyle w:val="TOC2"/>
        <w:tabs>
          <w:tab w:val="left" w:pos="720"/>
          <w:tab w:val="right" w:leader="dot" w:pos="9350"/>
        </w:tabs>
        <w:rPr>
          <w:rFonts w:ascii="Times New Roman" w:hAnsi="Times New Roman"/>
          <w:noProof/>
          <w:kern w:val="2"/>
          <w:lang w:eastAsia="en-US"/>
          <w14:ligatures w14:val="standardContextual"/>
        </w:rPr>
      </w:pPr>
      <w:hyperlink w:anchor="_Toc196162248" w:history="1">
        <w:r w:rsidRPr="00897FAF">
          <w:rPr>
            <w:rStyle w:val="Hyperlink"/>
            <w:rFonts w:ascii="Times New Roman" w:hAnsi="Times New Roman"/>
            <w:noProof/>
            <w:u w:val="none"/>
          </w:rPr>
          <w:t>9.</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Implementation and Development Outcomes</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_Toc196162248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19</w:t>
        </w:r>
        <w:r w:rsidRPr="00897FAF">
          <w:rPr>
            <w:rFonts w:ascii="Times New Roman" w:hAnsi="Times New Roman"/>
            <w:noProof/>
            <w:webHidden/>
          </w:rPr>
          <w:fldChar w:fldCharType="end"/>
        </w:r>
      </w:hyperlink>
    </w:p>
    <w:p w14:paraId="26AD0106" w14:textId="766C81E4" w:rsidR="00897FAF" w:rsidRPr="00897FAF" w:rsidRDefault="00897FAF">
      <w:pPr>
        <w:pStyle w:val="TOC3"/>
        <w:rPr>
          <w:rFonts w:ascii="Times New Roman" w:hAnsi="Times New Roman"/>
          <w:noProof/>
          <w:kern w:val="2"/>
          <w:lang w:eastAsia="en-US"/>
          <w14:ligatures w14:val="standardContextual"/>
        </w:rPr>
      </w:pPr>
      <w:hyperlink w:anchor="_Toc196162249" w:history="1">
        <w:r w:rsidRPr="00897FAF">
          <w:rPr>
            <w:rStyle w:val="Hyperlink"/>
            <w:rFonts w:ascii="Times New Roman" w:hAnsi="Times New Roman"/>
            <w:noProof/>
            <w:u w:val="none"/>
          </w:rPr>
          <w:t>9.1.</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Provider Data Strategy and API Pivot</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_Toc196162249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19</w:t>
        </w:r>
        <w:r w:rsidRPr="00897FAF">
          <w:rPr>
            <w:rFonts w:ascii="Times New Roman" w:hAnsi="Times New Roman"/>
            <w:noProof/>
            <w:webHidden/>
          </w:rPr>
          <w:fldChar w:fldCharType="end"/>
        </w:r>
      </w:hyperlink>
    </w:p>
    <w:p w14:paraId="560D11EB" w14:textId="5527EFDD" w:rsidR="00897FAF" w:rsidRPr="00897FAF" w:rsidRDefault="00897FAF">
      <w:pPr>
        <w:pStyle w:val="TOC3"/>
        <w:rPr>
          <w:rFonts w:ascii="Times New Roman" w:hAnsi="Times New Roman"/>
          <w:noProof/>
          <w:kern w:val="2"/>
          <w:lang w:eastAsia="en-US"/>
          <w14:ligatures w14:val="standardContextual"/>
        </w:rPr>
      </w:pPr>
      <w:hyperlink w:anchor="_Toc196162250" w:history="1">
        <w:r w:rsidRPr="00897FAF">
          <w:rPr>
            <w:rStyle w:val="Hyperlink"/>
            <w:rFonts w:ascii="Times New Roman" w:hAnsi="Times New Roman"/>
            <w:noProof/>
            <w:u w:val="none"/>
          </w:rPr>
          <w:t>9.2.</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Offline Provider Access: Scope and Limitations</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_Toc196162250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19</w:t>
        </w:r>
        <w:r w:rsidRPr="00897FAF">
          <w:rPr>
            <w:rFonts w:ascii="Times New Roman" w:hAnsi="Times New Roman"/>
            <w:noProof/>
            <w:webHidden/>
          </w:rPr>
          <w:fldChar w:fldCharType="end"/>
        </w:r>
      </w:hyperlink>
    </w:p>
    <w:p w14:paraId="4E7551A7" w14:textId="2A95DC57" w:rsidR="00897FAF" w:rsidRPr="00897FAF" w:rsidRDefault="00897FAF">
      <w:pPr>
        <w:pStyle w:val="TOC3"/>
        <w:rPr>
          <w:rFonts w:ascii="Times New Roman" w:hAnsi="Times New Roman"/>
          <w:noProof/>
          <w:kern w:val="2"/>
          <w:lang w:eastAsia="en-US"/>
          <w14:ligatures w14:val="standardContextual"/>
        </w:rPr>
      </w:pPr>
      <w:hyperlink w:anchor="_Toc196162251" w:history="1">
        <w:r w:rsidRPr="00897FAF">
          <w:rPr>
            <w:rStyle w:val="Hyperlink"/>
            <w:rFonts w:ascii="Times New Roman" w:hAnsi="Times New Roman"/>
            <w:noProof/>
            <w:u w:val="none"/>
          </w:rPr>
          <w:t>9.3.</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Processing and Filtering Provider Data</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_Toc196162251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19</w:t>
        </w:r>
        <w:r w:rsidRPr="00897FAF">
          <w:rPr>
            <w:rFonts w:ascii="Times New Roman" w:hAnsi="Times New Roman"/>
            <w:noProof/>
            <w:webHidden/>
          </w:rPr>
          <w:fldChar w:fldCharType="end"/>
        </w:r>
      </w:hyperlink>
    </w:p>
    <w:p w14:paraId="05CA5DC5" w14:textId="636B0BCF" w:rsidR="00897FAF" w:rsidRPr="00897FAF" w:rsidRDefault="00897FAF">
      <w:pPr>
        <w:pStyle w:val="TOC3"/>
        <w:rPr>
          <w:rFonts w:ascii="Times New Roman" w:hAnsi="Times New Roman"/>
          <w:noProof/>
          <w:kern w:val="2"/>
          <w:lang w:eastAsia="en-US"/>
          <w14:ligatures w14:val="standardContextual"/>
        </w:rPr>
      </w:pPr>
      <w:hyperlink w:anchor="_Toc196162252" w:history="1">
        <w:r w:rsidRPr="00897FAF">
          <w:rPr>
            <w:rStyle w:val="Hyperlink"/>
            <w:rFonts w:ascii="Times New Roman" w:hAnsi="Times New Roman"/>
            <w:noProof/>
            <w:u w:val="none"/>
          </w:rPr>
          <w:t>9.4.</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Modular Content Delivery</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_Toc196162252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20</w:t>
        </w:r>
        <w:r w:rsidRPr="00897FAF">
          <w:rPr>
            <w:rFonts w:ascii="Times New Roman" w:hAnsi="Times New Roman"/>
            <w:noProof/>
            <w:webHidden/>
          </w:rPr>
          <w:fldChar w:fldCharType="end"/>
        </w:r>
      </w:hyperlink>
    </w:p>
    <w:p w14:paraId="3F7C09D6" w14:textId="1EA42FC3" w:rsidR="00897FAF" w:rsidRPr="00897FAF" w:rsidRDefault="00897FAF">
      <w:pPr>
        <w:pStyle w:val="TOC2"/>
        <w:tabs>
          <w:tab w:val="left" w:pos="960"/>
          <w:tab w:val="right" w:leader="dot" w:pos="9350"/>
        </w:tabs>
        <w:rPr>
          <w:rFonts w:ascii="Times New Roman" w:hAnsi="Times New Roman"/>
          <w:noProof/>
          <w:kern w:val="2"/>
          <w:lang w:eastAsia="en-US"/>
          <w14:ligatures w14:val="standardContextual"/>
        </w:rPr>
      </w:pPr>
      <w:hyperlink w:anchor="_Toc196162253" w:history="1">
        <w:r w:rsidRPr="00897FAF">
          <w:rPr>
            <w:rStyle w:val="Hyperlink"/>
            <w:rFonts w:ascii="Times New Roman" w:hAnsi="Times New Roman"/>
            <w:noProof/>
            <w:u w:val="none"/>
          </w:rPr>
          <w:t>10.</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Conclusion and Future Work</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_Toc196162253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21</w:t>
        </w:r>
        <w:r w:rsidRPr="00897FAF">
          <w:rPr>
            <w:rFonts w:ascii="Times New Roman" w:hAnsi="Times New Roman"/>
            <w:noProof/>
            <w:webHidden/>
          </w:rPr>
          <w:fldChar w:fldCharType="end"/>
        </w:r>
      </w:hyperlink>
    </w:p>
    <w:p w14:paraId="14922439" w14:textId="75B64A96" w:rsidR="00897FAF" w:rsidRPr="00897FAF" w:rsidRDefault="00897FAF">
      <w:pPr>
        <w:pStyle w:val="TOC3"/>
        <w:rPr>
          <w:rFonts w:ascii="Times New Roman" w:hAnsi="Times New Roman"/>
          <w:noProof/>
          <w:kern w:val="2"/>
          <w:lang w:eastAsia="en-US"/>
          <w14:ligatures w14:val="standardContextual"/>
        </w:rPr>
      </w:pPr>
      <w:hyperlink w:anchor="_Toc196162254" w:history="1">
        <w:r w:rsidRPr="00897FAF">
          <w:rPr>
            <w:rStyle w:val="Hyperlink"/>
            <w:rFonts w:ascii="Times New Roman" w:hAnsi="Times New Roman"/>
            <w:noProof/>
            <w:u w:val="none"/>
          </w:rPr>
          <w:t>References:</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_Toc196162254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22</w:t>
        </w:r>
        <w:r w:rsidRPr="00897FAF">
          <w:rPr>
            <w:rFonts w:ascii="Times New Roman" w:hAnsi="Times New Roman"/>
            <w:noProof/>
            <w:webHidden/>
          </w:rPr>
          <w:fldChar w:fldCharType="end"/>
        </w:r>
      </w:hyperlink>
    </w:p>
    <w:p w14:paraId="45844B24" w14:textId="69DD5414" w:rsidR="00897FAF" w:rsidRPr="00897FAF" w:rsidRDefault="00897FAF">
      <w:pPr>
        <w:pStyle w:val="TOC1"/>
        <w:tabs>
          <w:tab w:val="right" w:leader="dot" w:pos="9350"/>
        </w:tabs>
        <w:rPr>
          <w:rFonts w:ascii="Times New Roman" w:hAnsi="Times New Roman" w:cstheme="minorBidi"/>
          <w:noProof/>
          <w:kern w:val="2"/>
          <w:sz w:val="24"/>
          <w:szCs w:val="24"/>
          <w14:ligatures w14:val="standardContextual"/>
        </w:rPr>
      </w:pPr>
      <w:hyperlink w:anchor="_Toc196162255" w:history="1">
        <w:r w:rsidRPr="00897FAF">
          <w:rPr>
            <w:rStyle w:val="Hyperlink"/>
            <w:rFonts w:ascii="Times New Roman" w:hAnsi="Times New Roman"/>
            <w:noProof/>
            <w:sz w:val="24"/>
            <w:u w:val="none"/>
          </w:rPr>
          <w:t>Appendix A – HealthHub Interface Screenshots</w:t>
        </w:r>
        <w:r w:rsidRPr="00897FAF">
          <w:rPr>
            <w:rFonts w:ascii="Times New Roman" w:hAnsi="Times New Roman"/>
            <w:noProof/>
            <w:webHidden/>
            <w:sz w:val="24"/>
          </w:rPr>
          <w:tab/>
        </w:r>
        <w:r w:rsidRPr="00897FAF">
          <w:rPr>
            <w:rFonts w:ascii="Times New Roman" w:hAnsi="Times New Roman"/>
            <w:noProof/>
            <w:webHidden/>
            <w:sz w:val="24"/>
          </w:rPr>
          <w:fldChar w:fldCharType="begin"/>
        </w:r>
        <w:r w:rsidRPr="00897FAF">
          <w:rPr>
            <w:rFonts w:ascii="Times New Roman" w:hAnsi="Times New Roman"/>
            <w:noProof/>
            <w:webHidden/>
            <w:sz w:val="24"/>
          </w:rPr>
          <w:instrText xml:space="preserve"> PAGEREF _Toc196162255 \h </w:instrText>
        </w:r>
        <w:r w:rsidRPr="00897FAF">
          <w:rPr>
            <w:rFonts w:ascii="Times New Roman" w:hAnsi="Times New Roman"/>
            <w:noProof/>
            <w:webHidden/>
            <w:sz w:val="24"/>
          </w:rPr>
        </w:r>
        <w:r w:rsidRPr="00897FAF">
          <w:rPr>
            <w:rFonts w:ascii="Times New Roman" w:hAnsi="Times New Roman"/>
            <w:noProof/>
            <w:webHidden/>
            <w:sz w:val="24"/>
          </w:rPr>
          <w:fldChar w:fldCharType="separate"/>
        </w:r>
        <w:r w:rsidRPr="00897FAF">
          <w:rPr>
            <w:rFonts w:ascii="Times New Roman" w:hAnsi="Times New Roman"/>
            <w:noProof/>
            <w:webHidden/>
            <w:sz w:val="24"/>
          </w:rPr>
          <w:t>25</w:t>
        </w:r>
        <w:r w:rsidRPr="00897FAF">
          <w:rPr>
            <w:rFonts w:ascii="Times New Roman" w:hAnsi="Times New Roman"/>
            <w:noProof/>
            <w:webHidden/>
            <w:sz w:val="24"/>
          </w:rPr>
          <w:fldChar w:fldCharType="end"/>
        </w:r>
      </w:hyperlink>
    </w:p>
    <w:p w14:paraId="7F4372E6" w14:textId="4DC5266C" w:rsidR="00897FAF" w:rsidRPr="00897FAF" w:rsidRDefault="00897FAF">
      <w:pPr>
        <w:pStyle w:val="TOC2"/>
        <w:tabs>
          <w:tab w:val="left" w:pos="960"/>
          <w:tab w:val="right" w:leader="dot" w:pos="9350"/>
        </w:tabs>
        <w:rPr>
          <w:rFonts w:ascii="Times New Roman" w:hAnsi="Times New Roman"/>
          <w:noProof/>
          <w:kern w:val="2"/>
          <w:lang w:eastAsia="en-US"/>
          <w14:ligatures w14:val="standardContextual"/>
        </w:rPr>
      </w:pPr>
      <w:hyperlink w:anchor="_Toc196162256" w:history="1">
        <w:r w:rsidRPr="00897FAF">
          <w:rPr>
            <w:rStyle w:val="Hyperlink"/>
            <w:rFonts w:ascii="Times New Roman" w:hAnsi="Times New Roman"/>
            <w:noProof/>
            <w:u w:val="none"/>
          </w:rPr>
          <w:t>A.1.</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Homepage</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_Toc196162256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25</w:t>
        </w:r>
        <w:r w:rsidRPr="00897FAF">
          <w:rPr>
            <w:rFonts w:ascii="Times New Roman" w:hAnsi="Times New Roman"/>
            <w:noProof/>
            <w:webHidden/>
          </w:rPr>
          <w:fldChar w:fldCharType="end"/>
        </w:r>
      </w:hyperlink>
    </w:p>
    <w:p w14:paraId="599BE50D" w14:textId="2EF5273E" w:rsidR="00897FAF" w:rsidRPr="00897FAF" w:rsidRDefault="00897FAF">
      <w:pPr>
        <w:pStyle w:val="TOC2"/>
        <w:tabs>
          <w:tab w:val="left" w:pos="960"/>
          <w:tab w:val="right" w:leader="dot" w:pos="9350"/>
        </w:tabs>
        <w:rPr>
          <w:rFonts w:ascii="Times New Roman" w:hAnsi="Times New Roman"/>
          <w:noProof/>
          <w:kern w:val="2"/>
          <w:lang w:eastAsia="en-US"/>
          <w14:ligatures w14:val="standardContextual"/>
        </w:rPr>
      </w:pPr>
      <w:hyperlink w:anchor="_Toc196162257" w:history="1">
        <w:r w:rsidRPr="00897FAF">
          <w:rPr>
            <w:rStyle w:val="Hyperlink"/>
            <w:rFonts w:ascii="Times New Roman" w:hAnsi="Times New Roman"/>
            <w:noProof/>
            <w:u w:val="none"/>
          </w:rPr>
          <w:t>A.2.</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Provider Map Page</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_Toc196162257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26</w:t>
        </w:r>
        <w:r w:rsidRPr="00897FAF">
          <w:rPr>
            <w:rFonts w:ascii="Times New Roman" w:hAnsi="Times New Roman"/>
            <w:noProof/>
            <w:webHidden/>
          </w:rPr>
          <w:fldChar w:fldCharType="end"/>
        </w:r>
      </w:hyperlink>
    </w:p>
    <w:p w14:paraId="4CAF1B88" w14:textId="2B2C9C08" w:rsidR="00897FAF" w:rsidRPr="00897FAF" w:rsidRDefault="00897FAF">
      <w:pPr>
        <w:pStyle w:val="TOC2"/>
        <w:tabs>
          <w:tab w:val="left" w:pos="960"/>
          <w:tab w:val="right" w:leader="dot" w:pos="9350"/>
        </w:tabs>
        <w:rPr>
          <w:rFonts w:ascii="Times New Roman" w:hAnsi="Times New Roman"/>
          <w:noProof/>
          <w:kern w:val="2"/>
          <w:lang w:eastAsia="en-US"/>
          <w14:ligatures w14:val="standardContextual"/>
        </w:rPr>
      </w:pPr>
      <w:hyperlink w:anchor="_Toc196162258" w:history="1">
        <w:r w:rsidRPr="00897FAF">
          <w:rPr>
            <w:rStyle w:val="Hyperlink"/>
            <w:rFonts w:ascii="Times New Roman" w:hAnsi="Times New Roman"/>
            <w:noProof/>
            <w:u w:val="none"/>
          </w:rPr>
          <w:t>A.3.</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Terminology Page</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_Toc196162258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28</w:t>
        </w:r>
        <w:r w:rsidRPr="00897FAF">
          <w:rPr>
            <w:rFonts w:ascii="Times New Roman" w:hAnsi="Times New Roman"/>
            <w:noProof/>
            <w:webHidden/>
          </w:rPr>
          <w:fldChar w:fldCharType="end"/>
        </w:r>
      </w:hyperlink>
    </w:p>
    <w:p w14:paraId="74C01B40" w14:textId="2C0FB77D" w:rsidR="00897FAF" w:rsidRPr="00897FAF" w:rsidRDefault="00897FAF">
      <w:pPr>
        <w:pStyle w:val="TOC2"/>
        <w:tabs>
          <w:tab w:val="left" w:pos="960"/>
          <w:tab w:val="right" w:leader="dot" w:pos="9350"/>
        </w:tabs>
        <w:rPr>
          <w:rFonts w:ascii="Times New Roman" w:hAnsi="Times New Roman"/>
          <w:noProof/>
          <w:kern w:val="2"/>
          <w:lang w:eastAsia="en-US"/>
          <w14:ligatures w14:val="standardContextual"/>
        </w:rPr>
      </w:pPr>
      <w:hyperlink w:anchor="_Toc196162259" w:history="1">
        <w:r w:rsidRPr="00897FAF">
          <w:rPr>
            <w:rStyle w:val="Hyperlink"/>
            <w:rFonts w:ascii="Times New Roman" w:hAnsi="Times New Roman"/>
            <w:noProof/>
            <w:u w:val="none"/>
          </w:rPr>
          <w:t>A.4.</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FAQ Page</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_Toc196162259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29</w:t>
        </w:r>
        <w:r w:rsidRPr="00897FAF">
          <w:rPr>
            <w:rFonts w:ascii="Times New Roman" w:hAnsi="Times New Roman"/>
            <w:noProof/>
            <w:webHidden/>
          </w:rPr>
          <w:fldChar w:fldCharType="end"/>
        </w:r>
      </w:hyperlink>
    </w:p>
    <w:p w14:paraId="08E26735" w14:textId="668F826D" w:rsidR="00897FAF" w:rsidRPr="00897FAF" w:rsidRDefault="00897FAF">
      <w:pPr>
        <w:pStyle w:val="TOC2"/>
        <w:tabs>
          <w:tab w:val="left" w:pos="960"/>
          <w:tab w:val="right" w:leader="dot" w:pos="9350"/>
        </w:tabs>
        <w:rPr>
          <w:rFonts w:ascii="Times New Roman" w:hAnsi="Times New Roman"/>
          <w:noProof/>
          <w:kern w:val="2"/>
          <w:lang w:eastAsia="en-US"/>
          <w14:ligatures w14:val="standardContextual"/>
        </w:rPr>
      </w:pPr>
      <w:hyperlink w:anchor="_Toc196162260" w:history="1">
        <w:r w:rsidRPr="00897FAF">
          <w:rPr>
            <w:rStyle w:val="Hyperlink"/>
            <w:rFonts w:ascii="Times New Roman" w:hAnsi="Times New Roman"/>
            <w:noProof/>
            <w:u w:val="none"/>
          </w:rPr>
          <w:t>A.5.</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About Us Page</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_Toc196162260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31</w:t>
        </w:r>
        <w:r w:rsidRPr="00897FAF">
          <w:rPr>
            <w:rFonts w:ascii="Times New Roman" w:hAnsi="Times New Roman"/>
            <w:noProof/>
            <w:webHidden/>
          </w:rPr>
          <w:fldChar w:fldCharType="end"/>
        </w:r>
      </w:hyperlink>
    </w:p>
    <w:p w14:paraId="709E0097" w14:textId="4CE3B0C7" w:rsidR="00897FAF" w:rsidRPr="00897FAF" w:rsidRDefault="00897FAF">
      <w:pPr>
        <w:pStyle w:val="TOC1"/>
        <w:tabs>
          <w:tab w:val="right" w:leader="dot" w:pos="9350"/>
        </w:tabs>
        <w:rPr>
          <w:rFonts w:ascii="Times New Roman" w:hAnsi="Times New Roman" w:cstheme="minorBidi"/>
          <w:noProof/>
          <w:kern w:val="2"/>
          <w:sz w:val="24"/>
          <w:szCs w:val="24"/>
          <w14:ligatures w14:val="standardContextual"/>
        </w:rPr>
      </w:pPr>
      <w:hyperlink w:anchor="_Toc196162261" w:history="1">
        <w:r w:rsidRPr="00897FAF">
          <w:rPr>
            <w:rStyle w:val="Hyperlink"/>
            <w:rFonts w:ascii="Times New Roman" w:hAnsi="Times New Roman"/>
            <w:noProof/>
            <w:sz w:val="24"/>
            <w:u w:val="none"/>
          </w:rPr>
          <w:t>Appendix B – Key Code Snippets</w:t>
        </w:r>
        <w:r w:rsidRPr="00897FAF">
          <w:rPr>
            <w:rFonts w:ascii="Times New Roman" w:hAnsi="Times New Roman"/>
            <w:noProof/>
            <w:webHidden/>
            <w:sz w:val="24"/>
          </w:rPr>
          <w:tab/>
        </w:r>
        <w:r w:rsidRPr="00897FAF">
          <w:rPr>
            <w:rFonts w:ascii="Times New Roman" w:hAnsi="Times New Roman"/>
            <w:noProof/>
            <w:webHidden/>
            <w:sz w:val="24"/>
          </w:rPr>
          <w:fldChar w:fldCharType="begin"/>
        </w:r>
        <w:r w:rsidRPr="00897FAF">
          <w:rPr>
            <w:rFonts w:ascii="Times New Roman" w:hAnsi="Times New Roman"/>
            <w:noProof/>
            <w:webHidden/>
            <w:sz w:val="24"/>
          </w:rPr>
          <w:instrText xml:space="preserve"> PAGEREF _Toc196162261 \h </w:instrText>
        </w:r>
        <w:r w:rsidRPr="00897FAF">
          <w:rPr>
            <w:rFonts w:ascii="Times New Roman" w:hAnsi="Times New Roman"/>
            <w:noProof/>
            <w:webHidden/>
            <w:sz w:val="24"/>
          </w:rPr>
        </w:r>
        <w:r w:rsidRPr="00897FAF">
          <w:rPr>
            <w:rFonts w:ascii="Times New Roman" w:hAnsi="Times New Roman"/>
            <w:noProof/>
            <w:webHidden/>
            <w:sz w:val="24"/>
          </w:rPr>
          <w:fldChar w:fldCharType="separate"/>
        </w:r>
        <w:r w:rsidRPr="00897FAF">
          <w:rPr>
            <w:rFonts w:ascii="Times New Roman" w:hAnsi="Times New Roman"/>
            <w:noProof/>
            <w:webHidden/>
            <w:sz w:val="24"/>
          </w:rPr>
          <w:t>32</w:t>
        </w:r>
        <w:r w:rsidRPr="00897FAF">
          <w:rPr>
            <w:rFonts w:ascii="Times New Roman" w:hAnsi="Times New Roman"/>
            <w:noProof/>
            <w:webHidden/>
            <w:sz w:val="24"/>
          </w:rPr>
          <w:fldChar w:fldCharType="end"/>
        </w:r>
      </w:hyperlink>
    </w:p>
    <w:p w14:paraId="7889A4BA" w14:textId="32961F4B" w:rsidR="00897FAF" w:rsidRPr="00897FAF" w:rsidRDefault="00897FAF">
      <w:pPr>
        <w:pStyle w:val="TOC2"/>
        <w:tabs>
          <w:tab w:val="left" w:pos="960"/>
          <w:tab w:val="right" w:leader="dot" w:pos="9350"/>
        </w:tabs>
        <w:rPr>
          <w:rFonts w:ascii="Times New Roman" w:hAnsi="Times New Roman"/>
          <w:noProof/>
          <w:kern w:val="2"/>
          <w:lang w:eastAsia="en-US"/>
          <w14:ligatures w14:val="standardContextual"/>
        </w:rPr>
      </w:pPr>
      <w:hyperlink w:anchor="_Toc196162262" w:history="1">
        <w:r w:rsidRPr="00897FAF">
          <w:rPr>
            <w:rStyle w:val="Hyperlink"/>
            <w:rFonts w:ascii="Times New Roman" w:hAnsi="Times New Roman"/>
            <w:noProof/>
            <w:u w:val="none"/>
          </w:rPr>
          <w:t>B.1.</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Provider Type Filtering</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_Toc196162262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32</w:t>
        </w:r>
        <w:r w:rsidRPr="00897FAF">
          <w:rPr>
            <w:rFonts w:ascii="Times New Roman" w:hAnsi="Times New Roman"/>
            <w:noProof/>
            <w:webHidden/>
          </w:rPr>
          <w:fldChar w:fldCharType="end"/>
        </w:r>
      </w:hyperlink>
    </w:p>
    <w:p w14:paraId="538167C9" w14:textId="022B09B1" w:rsidR="00897FAF" w:rsidRPr="00897FAF" w:rsidRDefault="00897FAF">
      <w:pPr>
        <w:pStyle w:val="TOC2"/>
        <w:tabs>
          <w:tab w:val="left" w:pos="960"/>
          <w:tab w:val="right" w:leader="dot" w:pos="9350"/>
        </w:tabs>
        <w:rPr>
          <w:rFonts w:ascii="Times New Roman" w:hAnsi="Times New Roman"/>
          <w:noProof/>
          <w:kern w:val="2"/>
          <w:lang w:eastAsia="en-US"/>
          <w14:ligatures w14:val="standardContextual"/>
        </w:rPr>
      </w:pPr>
      <w:hyperlink w:anchor="_Toc196162263" w:history="1">
        <w:r w:rsidRPr="00897FAF">
          <w:rPr>
            <w:rStyle w:val="Hyperlink"/>
            <w:rFonts w:ascii="Times New Roman" w:hAnsi="Times New Roman"/>
            <w:noProof/>
            <w:u w:val="none"/>
          </w:rPr>
          <w:t>B.2.</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Provider Deduplication Logic</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_Toc196162263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33</w:t>
        </w:r>
        <w:r w:rsidRPr="00897FAF">
          <w:rPr>
            <w:rFonts w:ascii="Times New Roman" w:hAnsi="Times New Roman"/>
            <w:noProof/>
            <w:webHidden/>
          </w:rPr>
          <w:fldChar w:fldCharType="end"/>
        </w:r>
      </w:hyperlink>
    </w:p>
    <w:p w14:paraId="2677595F" w14:textId="38B91DCF" w:rsidR="00897FAF" w:rsidRPr="00897FAF" w:rsidRDefault="00897FAF">
      <w:pPr>
        <w:pStyle w:val="TOC2"/>
        <w:tabs>
          <w:tab w:val="left" w:pos="960"/>
          <w:tab w:val="right" w:leader="dot" w:pos="9350"/>
        </w:tabs>
        <w:rPr>
          <w:rFonts w:ascii="Times New Roman" w:hAnsi="Times New Roman"/>
          <w:noProof/>
          <w:kern w:val="2"/>
          <w:lang w:eastAsia="en-US"/>
          <w14:ligatures w14:val="standardContextual"/>
        </w:rPr>
      </w:pPr>
      <w:hyperlink w:anchor="_Toc196162264" w:history="1">
        <w:r w:rsidRPr="00897FAF">
          <w:rPr>
            <w:rStyle w:val="Hyperlink"/>
            <w:rFonts w:ascii="Times New Roman" w:hAnsi="Times New Roman"/>
            <w:noProof/>
            <w:u w:val="none"/>
          </w:rPr>
          <w:t>B.3.</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Dynamic FAQ and Terminology Injection</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_Toc196162264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34</w:t>
        </w:r>
        <w:r w:rsidRPr="00897FAF">
          <w:rPr>
            <w:rFonts w:ascii="Times New Roman" w:hAnsi="Times New Roman"/>
            <w:noProof/>
            <w:webHidden/>
          </w:rPr>
          <w:fldChar w:fldCharType="end"/>
        </w:r>
      </w:hyperlink>
    </w:p>
    <w:p w14:paraId="4BAC52B3" w14:textId="1C0E5457" w:rsidR="00897FAF" w:rsidRPr="00897FAF" w:rsidRDefault="00897FAF">
      <w:pPr>
        <w:pStyle w:val="TOC2"/>
        <w:tabs>
          <w:tab w:val="left" w:pos="960"/>
          <w:tab w:val="right" w:leader="dot" w:pos="9350"/>
        </w:tabs>
        <w:rPr>
          <w:rFonts w:ascii="Times New Roman" w:hAnsi="Times New Roman"/>
          <w:noProof/>
          <w:kern w:val="2"/>
          <w:lang w:eastAsia="en-US"/>
          <w14:ligatures w14:val="standardContextual"/>
        </w:rPr>
      </w:pPr>
      <w:hyperlink w:anchor="_Toc196162265" w:history="1">
        <w:r w:rsidRPr="00897FAF">
          <w:rPr>
            <w:rStyle w:val="Hyperlink"/>
            <w:rFonts w:ascii="Times New Roman" w:hAnsi="Times New Roman"/>
            <w:noProof/>
            <w:u w:val="none"/>
          </w:rPr>
          <w:t>B.4.</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Expandable Card Behavior</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_Toc196162265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35</w:t>
        </w:r>
        <w:r w:rsidRPr="00897FAF">
          <w:rPr>
            <w:rFonts w:ascii="Times New Roman" w:hAnsi="Times New Roman"/>
            <w:noProof/>
            <w:webHidden/>
          </w:rPr>
          <w:fldChar w:fldCharType="end"/>
        </w:r>
      </w:hyperlink>
    </w:p>
    <w:p w14:paraId="2CED77EB" w14:textId="18CAB686" w:rsidR="00897FAF" w:rsidRPr="00897FAF" w:rsidRDefault="00897FAF">
      <w:pPr>
        <w:pStyle w:val="TOC2"/>
        <w:tabs>
          <w:tab w:val="left" w:pos="960"/>
          <w:tab w:val="right" w:leader="dot" w:pos="9350"/>
        </w:tabs>
        <w:rPr>
          <w:rFonts w:ascii="Times New Roman" w:hAnsi="Times New Roman"/>
          <w:noProof/>
          <w:kern w:val="2"/>
          <w:lang w:eastAsia="en-US"/>
          <w14:ligatures w14:val="standardContextual"/>
        </w:rPr>
      </w:pPr>
      <w:hyperlink w:anchor="_Toc196162266" w:history="1">
        <w:r w:rsidRPr="00897FAF">
          <w:rPr>
            <w:rStyle w:val="Hyperlink"/>
            <w:rFonts w:ascii="Times New Roman" w:hAnsi="Times New Roman"/>
            <w:noProof/>
            <w:u w:val="none"/>
          </w:rPr>
          <w:t>B.5.</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Fallback ZIP Code Matching (Offline Search)</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_Toc196162266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36</w:t>
        </w:r>
        <w:r w:rsidRPr="00897FAF">
          <w:rPr>
            <w:rFonts w:ascii="Times New Roman" w:hAnsi="Times New Roman"/>
            <w:noProof/>
            <w:webHidden/>
          </w:rPr>
          <w:fldChar w:fldCharType="end"/>
        </w:r>
      </w:hyperlink>
    </w:p>
    <w:p w14:paraId="2D1E3283" w14:textId="2A5F2877" w:rsidR="00897FAF" w:rsidRPr="00897FAF" w:rsidRDefault="00897FAF">
      <w:pPr>
        <w:pStyle w:val="TOC2"/>
        <w:tabs>
          <w:tab w:val="left" w:pos="960"/>
          <w:tab w:val="right" w:leader="dot" w:pos="9350"/>
        </w:tabs>
        <w:rPr>
          <w:rFonts w:ascii="Times New Roman" w:hAnsi="Times New Roman"/>
          <w:noProof/>
          <w:kern w:val="2"/>
          <w:lang w:eastAsia="en-US"/>
          <w14:ligatures w14:val="standardContextual"/>
        </w:rPr>
      </w:pPr>
      <w:hyperlink w:anchor="_Toc196162267" w:history="1">
        <w:r w:rsidRPr="00897FAF">
          <w:rPr>
            <w:rStyle w:val="Hyperlink"/>
            <w:rFonts w:ascii="Times New Roman" w:hAnsi="Times New Roman"/>
            <w:noProof/>
            <w:u w:val="none"/>
          </w:rPr>
          <w:t>B.6.</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Nearby ZIP Retrieval with Fallback</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_Toc196162267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37</w:t>
        </w:r>
        <w:r w:rsidRPr="00897FAF">
          <w:rPr>
            <w:rFonts w:ascii="Times New Roman" w:hAnsi="Times New Roman"/>
            <w:noProof/>
            <w:webHidden/>
          </w:rPr>
          <w:fldChar w:fldCharType="end"/>
        </w:r>
      </w:hyperlink>
    </w:p>
    <w:p w14:paraId="7A8491A5" w14:textId="3ACC75D0" w:rsidR="00897FAF" w:rsidRPr="00897FAF" w:rsidRDefault="00897FAF">
      <w:pPr>
        <w:pStyle w:val="TOC2"/>
        <w:tabs>
          <w:tab w:val="left" w:pos="960"/>
          <w:tab w:val="right" w:leader="dot" w:pos="9350"/>
        </w:tabs>
        <w:rPr>
          <w:rFonts w:ascii="Times New Roman" w:hAnsi="Times New Roman"/>
          <w:noProof/>
          <w:kern w:val="2"/>
          <w:lang w:eastAsia="en-US"/>
          <w14:ligatures w14:val="standardContextual"/>
        </w:rPr>
      </w:pPr>
      <w:hyperlink w:anchor="_Toc196162268" w:history="1">
        <w:r w:rsidRPr="00897FAF">
          <w:rPr>
            <w:rStyle w:val="Hyperlink"/>
            <w:rFonts w:ascii="Times New Roman" w:hAnsi="Times New Roman"/>
            <w:noProof/>
            <w:u w:val="none"/>
          </w:rPr>
          <w:t>B.7.</w:t>
        </w:r>
        <w:r w:rsidRPr="00897FAF">
          <w:rPr>
            <w:rFonts w:ascii="Times New Roman" w:hAnsi="Times New Roman"/>
            <w:noProof/>
            <w:kern w:val="2"/>
            <w:lang w:eastAsia="en-US"/>
            <w14:ligatures w14:val="standardContextual"/>
          </w:rPr>
          <w:tab/>
        </w:r>
        <w:r w:rsidRPr="00897FAF">
          <w:rPr>
            <w:rStyle w:val="Hyperlink"/>
            <w:rFonts w:ascii="Times New Roman" w:hAnsi="Times New Roman"/>
            <w:noProof/>
            <w:u w:val="none"/>
          </w:rPr>
          <w:t>Marker Interaction on Map</w:t>
        </w:r>
        <w:r w:rsidRPr="00897FAF">
          <w:rPr>
            <w:rFonts w:ascii="Times New Roman" w:hAnsi="Times New Roman"/>
            <w:noProof/>
            <w:webHidden/>
          </w:rPr>
          <w:tab/>
        </w:r>
        <w:r w:rsidRPr="00897FAF">
          <w:rPr>
            <w:rFonts w:ascii="Times New Roman" w:hAnsi="Times New Roman"/>
            <w:noProof/>
            <w:webHidden/>
          </w:rPr>
          <w:fldChar w:fldCharType="begin"/>
        </w:r>
        <w:r w:rsidRPr="00897FAF">
          <w:rPr>
            <w:rFonts w:ascii="Times New Roman" w:hAnsi="Times New Roman"/>
            <w:noProof/>
            <w:webHidden/>
          </w:rPr>
          <w:instrText xml:space="preserve"> PAGEREF _Toc196162268 \h </w:instrText>
        </w:r>
        <w:r w:rsidRPr="00897FAF">
          <w:rPr>
            <w:rFonts w:ascii="Times New Roman" w:hAnsi="Times New Roman"/>
            <w:noProof/>
            <w:webHidden/>
          </w:rPr>
        </w:r>
        <w:r w:rsidRPr="00897FAF">
          <w:rPr>
            <w:rFonts w:ascii="Times New Roman" w:hAnsi="Times New Roman"/>
            <w:noProof/>
            <w:webHidden/>
          </w:rPr>
          <w:fldChar w:fldCharType="separate"/>
        </w:r>
        <w:r w:rsidRPr="00897FAF">
          <w:rPr>
            <w:rFonts w:ascii="Times New Roman" w:hAnsi="Times New Roman"/>
            <w:noProof/>
            <w:webHidden/>
          </w:rPr>
          <w:t>37</w:t>
        </w:r>
        <w:r w:rsidRPr="00897FAF">
          <w:rPr>
            <w:rFonts w:ascii="Times New Roman" w:hAnsi="Times New Roman"/>
            <w:noProof/>
            <w:webHidden/>
          </w:rPr>
          <w:fldChar w:fldCharType="end"/>
        </w:r>
      </w:hyperlink>
    </w:p>
    <w:p w14:paraId="492D393F" w14:textId="4AD460C6" w:rsidR="00A35BEE" w:rsidRPr="004A5C06" w:rsidRDefault="00A35BEE" w:rsidP="5B4D3D16">
      <w:pPr>
        <w:pStyle w:val="TOC2"/>
        <w:tabs>
          <w:tab w:val="right" w:leader="dot" w:pos="9345"/>
        </w:tabs>
        <w:rPr>
          <w:rFonts w:ascii="Times New Roman" w:eastAsia="Times New Roman" w:hAnsi="Times New Roman" w:cs="Times New Roman"/>
          <w:noProof/>
          <w:kern w:val="2"/>
          <w14:ligatures w14:val="standardContextual"/>
        </w:rPr>
      </w:pPr>
      <w:r w:rsidRPr="005D41D0">
        <w:rPr>
          <w:rFonts w:ascii="Times New Roman" w:hAnsi="Times New Roman" w:cs="Times New Roman"/>
        </w:rPr>
        <w:fldChar w:fldCharType="end"/>
      </w:r>
    </w:p>
    <w:p w14:paraId="58FB1626" w14:textId="2B4B28B8" w:rsidR="00A35BEE" w:rsidRDefault="00A35BEE"/>
    <w:p w14:paraId="00D0F656" w14:textId="110CBD04" w:rsidR="73F8D65B" w:rsidRDefault="73F8D65B" w:rsidP="66ECD421">
      <w:pPr>
        <w:spacing w:after="0"/>
        <w:jc w:val="center"/>
        <w:rPr>
          <w:rFonts w:ascii="Times New Roman" w:hAnsi="Times New Roman" w:cs="Times New Roman"/>
          <w:sz w:val="36"/>
          <w:szCs w:val="36"/>
        </w:rPr>
      </w:pPr>
      <w:r w:rsidRPr="6087895F">
        <w:rPr>
          <w:rFonts w:ascii="Times New Roman" w:hAnsi="Times New Roman" w:cs="Times New Roman"/>
          <w:sz w:val="36"/>
          <w:szCs w:val="36"/>
        </w:rPr>
        <w:t xml:space="preserve"> </w:t>
      </w:r>
    </w:p>
    <w:p w14:paraId="7E248A88" w14:textId="5B853EDF" w:rsidR="0098051D" w:rsidRPr="0098051D" w:rsidRDefault="0098051D" w:rsidP="0098051D">
      <w:pPr>
        <w:spacing w:after="0"/>
        <w:jc w:val="center"/>
        <w:rPr>
          <w:rFonts w:ascii="Times New Roman" w:hAnsi="Times New Roman" w:cs="Times New Roman"/>
          <w:sz w:val="20"/>
          <w:szCs w:val="20"/>
          <w:u w:val="single"/>
        </w:rPr>
      </w:pPr>
    </w:p>
    <w:p w14:paraId="68974C81" w14:textId="6EDF10B3" w:rsidR="00291EE8" w:rsidRPr="004079B4" w:rsidRDefault="00291EE8" w:rsidP="00F8586C">
      <w:pPr>
        <w:spacing w:after="0"/>
        <w:jc w:val="center"/>
        <w:rPr>
          <w:rFonts w:ascii="Times New Roman" w:hAnsi="Times New Roman" w:cs="Times New Roman"/>
          <w:sz w:val="36"/>
          <w:szCs w:val="36"/>
          <w:u w:val="single"/>
        </w:rPr>
      </w:pPr>
      <w:r w:rsidRPr="004079B4">
        <w:rPr>
          <w:rFonts w:ascii="Times New Roman" w:hAnsi="Times New Roman" w:cs="Times New Roman"/>
          <w:sz w:val="36"/>
          <w:szCs w:val="36"/>
          <w:u w:val="single"/>
        </w:rPr>
        <w:br w:type="page"/>
      </w:r>
    </w:p>
    <w:p w14:paraId="277EE9F1" w14:textId="3448001B" w:rsidR="00071CEE" w:rsidRPr="00BA7B41" w:rsidRDefault="00B73A81" w:rsidP="00B73A81">
      <w:pPr>
        <w:spacing w:after="0"/>
        <w:ind w:firstLine="720"/>
        <w:rPr>
          <w:rFonts w:ascii="Times New Roman" w:hAnsi="Times New Roman" w:cs="Times New Roman"/>
        </w:rPr>
      </w:pPr>
      <w:r>
        <w:rPr>
          <w:rFonts w:ascii="Times New Roman" w:hAnsi="Times New Roman" w:cs="Times New Roman"/>
        </w:rPr>
        <w:lastRenderedPageBreak/>
        <w:t>We developed HealthHub to address significant healthcare access and literacy challenges faced by rural communities, particularly in underserved regions of the United States. Many individuals struggle to understand healthcare options, navigate insurance systems, and identify appropriate providers, barriers that can delay treatment and worsen health outcomes. HealthHub aims to simplify this process by offering a platform that presents clear, accessible information on medical services, healthcare terminology, and frequently asked questions. By improving access to this foundational knowledge, the platform supports individuals in making informed decisions about their care.</w:t>
      </w:r>
    </w:p>
    <w:p w14:paraId="2F64CF68" w14:textId="7D73673C" w:rsidR="006600D5" w:rsidRDefault="00B73A81" w:rsidP="00BA7B41">
      <w:pPr>
        <w:ind w:firstLine="720"/>
        <w:rPr>
          <w:rFonts w:ascii="Times New Roman" w:hAnsi="Times New Roman" w:cs="Times New Roman"/>
        </w:rPr>
      </w:pPr>
      <w:r>
        <w:rPr>
          <w:rFonts w:ascii="Times New Roman" w:hAnsi="Times New Roman" w:cs="Times New Roman"/>
        </w:rPr>
        <w:t xml:space="preserve">To guide the design of HealthHub, targeted research was conducted into the needs, priorities, and constraints of the intended user base. Understanding the specific social, cultural, and infrastructural factors affecting these communities was essential to shaping a solution that is not only functional but also relevant and usable. While this report focuses on rural Ohio, the research process also considered how HealthHub could eventually scale to support similar communities across the country and the globe. </w:t>
      </w:r>
    </w:p>
    <w:p w14:paraId="6A345129" w14:textId="1AB92F86" w:rsidR="7C7D9970" w:rsidRDefault="00542C9B" w:rsidP="00D73B0F">
      <w:pPr>
        <w:pStyle w:val="Heading2"/>
        <w:numPr>
          <w:ilvl w:val="0"/>
          <w:numId w:val="11"/>
        </w:numPr>
      </w:pPr>
      <w:bookmarkStart w:id="0" w:name="_Toc196162233"/>
      <w:r>
        <w:t xml:space="preserve">Community Health </w:t>
      </w:r>
      <w:r w:rsidR="7C7D9970">
        <w:t>Needs and Priorities</w:t>
      </w:r>
      <w:bookmarkEnd w:id="0"/>
    </w:p>
    <w:p w14:paraId="63191D42" w14:textId="0518C80C" w:rsidR="7C7D9970" w:rsidRDefault="7C7D9970" w:rsidP="00C26A23">
      <w:pPr>
        <w:pStyle w:val="Heading3"/>
        <w:numPr>
          <w:ilvl w:val="1"/>
          <w:numId w:val="11"/>
        </w:numPr>
        <w:ind w:left="1800" w:hanging="720"/>
      </w:pPr>
      <w:bookmarkStart w:id="1" w:name="_Toc196162234"/>
      <w:r>
        <w:t>Detailed View</w:t>
      </w:r>
      <w:bookmarkEnd w:id="1"/>
    </w:p>
    <w:p w14:paraId="7F89F2B7" w14:textId="6432D573" w:rsidR="00AA4210" w:rsidRDefault="006C0682" w:rsidP="00B73A81">
      <w:pPr>
        <w:spacing w:after="0" w:line="276" w:lineRule="auto"/>
        <w:ind w:firstLine="720"/>
        <w:rPr>
          <w:rFonts w:ascii="Times New Roman" w:eastAsia="Times New Roman" w:hAnsi="Times New Roman" w:cs="Times New Roman"/>
          <w:color w:val="000000" w:themeColor="text1"/>
        </w:rPr>
      </w:pPr>
      <w:r>
        <w:rPr>
          <w:noProof/>
        </w:rPr>
        <w:drawing>
          <wp:anchor distT="0" distB="0" distL="114300" distR="114300" simplePos="0" relativeHeight="251658240" behindDoc="0" locked="0" layoutInCell="1" allowOverlap="1" wp14:anchorId="18B99160" wp14:editId="2F2C5BF1">
            <wp:simplePos x="0" y="0"/>
            <wp:positionH relativeFrom="margin">
              <wp:posOffset>228600</wp:posOffset>
            </wp:positionH>
            <wp:positionV relativeFrom="paragraph">
              <wp:posOffset>1198245</wp:posOffset>
            </wp:positionV>
            <wp:extent cx="5768340" cy="3032760"/>
            <wp:effectExtent l="0" t="0" r="0" b="2540"/>
            <wp:wrapSquare wrapText="bothSides"/>
            <wp:docPr id="195153282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32760"/>
                    </a:xfrm>
                    <a:prstGeom prst="rect">
                      <a:avLst/>
                    </a:prstGeom>
                  </pic:spPr>
                </pic:pic>
              </a:graphicData>
            </a:graphic>
            <wp14:sizeRelH relativeFrom="margin">
              <wp14:pctWidth>0</wp14:pctWidth>
            </wp14:sizeRelH>
            <wp14:sizeRelV relativeFrom="margin">
              <wp14:pctHeight>0</wp14:pctHeight>
            </wp14:sizeRelV>
          </wp:anchor>
        </w:drawing>
      </w:r>
      <w:r w:rsidR="214205A6" w:rsidRPr="5B4D3D16">
        <w:rPr>
          <w:rFonts w:ascii="Times New Roman" w:eastAsia="Times New Roman" w:hAnsi="Times New Roman" w:cs="Times New Roman"/>
          <w:color w:val="000000" w:themeColor="text1"/>
        </w:rPr>
        <w:t>People in rural Ohio face significant challenges in accessing healthcare due to a shortage of doctors, dentists, and mental health professionals. Many must travel long distances for care, and some cannot afford medical treatment.</w:t>
      </w:r>
      <w:r w:rsidR="00143B19">
        <w:rPr>
          <w:rFonts w:ascii="Times New Roman" w:eastAsia="Times New Roman" w:hAnsi="Times New Roman" w:cs="Times New Roman"/>
          <w:color w:val="000000" w:themeColor="text1"/>
        </w:rPr>
        <w:t xml:space="preserve"> As shown in </w:t>
      </w:r>
      <w:r w:rsidR="007D0C9D">
        <w:rPr>
          <w:rFonts w:ascii="Times New Roman" w:eastAsia="Times New Roman" w:hAnsi="Times New Roman" w:cs="Times New Roman"/>
          <w:color w:val="000000" w:themeColor="text1"/>
        </w:rPr>
        <w:t>figure 1, these times are vastly different.</w:t>
      </w:r>
      <w:r w:rsidR="214205A6" w:rsidRPr="5B4D3D16">
        <w:rPr>
          <w:rFonts w:ascii="Times New Roman" w:eastAsia="Times New Roman" w:hAnsi="Times New Roman" w:cs="Times New Roman"/>
          <w:color w:val="000000" w:themeColor="text1"/>
        </w:rPr>
        <w:t xml:space="preserve"> Although free or low-cost services exist, many residents are unaware of them, leading to delays in treatment. A key solution is to create </w:t>
      </w:r>
      <w:bookmarkStart w:id="2" w:name="_Int_EMMPvWf0"/>
      <w:r w:rsidR="214205A6" w:rsidRPr="5B4D3D16">
        <w:rPr>
          <w:rFonts w:ascii="Times New Roman" w:eastAsia="Times New Roman" w:hAnsi="Times New Roman" w:cs="Times New Roman"/>
          <w:color w:val="000000" w:themeColor="text1"/>
        </w:rPr>
        <w:t xml:space="preserve">a </w:t>
      </w:r>
      <w:r w:rsidR="73DDAF43" w:rsidRPr="581DCADC">
        <w:rPr>
          <w:rFonts w:ascii="Times New Roman" w:eastAsia="Times New Roman" w:hAnsi="Times New Roman" w:cs="Times New Roman"/>
          <w:color w:val="000000" w:themeColor="text1"/>
        </w:rPr>
        <w:t>software</w:t>
      </w:r>
      <w:bookmarkEnd w:id="2"/>
      <w:r w:rsidR="214205A6" w:rsidRPr="5B4D3D16">
        <w:rPr>
          <w:rFonts w:ascii="Times New Roman" w:eastAsia="Times New Roman" w:hAnsi="Times New Roman" w:cs="Times New Roman"/>
          <w:color w:val="000000" w:themeColor="text1"/>
        </w:rPr>
        <w:t xml:space="preserve"> that helps users search for healthcare providers by specialty, location, and cost, making it easier to find the care they need.</w:t>
      </w:r>
    </w:p>
    <w:p w14:paraId="000DCD07" w14:textId="57E0C3BE" w:rsidR="00AA4210" w:rsidRDefault="00AA4210" w:rsidP="00EA5CAD">
      <w:pPr>
        <w:spacing w:after="0" w:line="276" w:lineRule="auto"/>
        <w:ind w:firstLine="720"/>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Figure 1: </w:t>
      </w:r>
      <w:r w:rsidR="00143B19">
        <w:rPr>
          <w:rFonts w:ascii="Times New Roman" w:eastAsia="Times New Roman" w:hAnsi="Times New Roman" w:cs="Times New Roman"/>
          <w:color w:val="000000" w:themeColor="text1"/>
        </w:rPr>
        <w:t>Visual comparison of travel distance and time</w:t>
      </w:r>
    </w:p>
    <w:p w14:paraId="37FA6C76" w14:textId="79148B16" w:rsidR="214205A6" w:rsidRDefault="214205A6" w:rsidP="170AA1D7">
      <w:pPr>
        <w:spacing w:after="0" w:line="276" w:lineRule="auto"/>
        <w:ind w:firstLine="720"/>
        <w:rPr>
          <w:rFonts w:ascii="Times New Roman" w:eastAsia="Times New Roman" w:hAnsi="Times New Roman" w:cs="Times New Roman"/>
          <w:color w:val="000000" w:themeColor="text1"/>
        </w:rPr>
      </w:pPr>
      <w:r w:rsidRPr="170E6FFB">
        <w:rPr>
          <w:rFonts w:ascii="Times New Roman" w:eastAsia="Times New Roman" w:hAnsi="Times New Roman" w:cs="Times New Roman"/>
          <w:color w:val="000000" w:themeColor="text1"/>
        </w:rPr>
        <w:lastRenderedPageBreak/>
        <w:t xml:space="preserve">Rural Ohio includes many small towns and farming communities with limited healthcare services, particularly in Appalachian Ohio, a southeastern region with high poverty rates and few medical facilities </w:t>
      </w:r>
      <w:r w:rsidR="00A67272">
        <w:rPr>
          <w:rFonts w:ascii="Times New Roman" w:eastAsia="Times New Roman" w:hAnsi="Times New Roman" w:cs="Times New Roman"/>
          <w:color w:val="000000" w:themeColor="text1"/>
        </w:rPr>
        <w:fldChar w:fldCharType="begin"/>
      </w:r>
      <w:r w:rsidR="00A67272">
        <w:rPr>
          <w:rFonts w:ascii="Times New Roman" w:eastAsia="Times New Roman" w:hAnsi="Times New Roman" w:cs="Times New Roman"/>
          <w:color w:val="000000" w:themeColor="text1"/>
        </w:rPr>
        <w:instrText xml:space="preserve"> ADDIN ZOTERO_ITEM CSL_CITATION {"citationID":"9eZ7dx7t","properties":{"formattedCitation":"[1]","plainCitation":"[1]","noteIndex":0},"citationItems":[{"id":680,"uris":["http://zotero.org/users/11473951/items/FBN9P87T"],"itemData":{"id":680,"type":"webpage","title":"Rural Ohio faces tough healthcare challenges","URL":"https://www.news5cleveland.com/news/local-news/rural-ohio-faces-tough-healthcare-challenges","accessed":{"date-parts":[["2025",2,26]]}}}],"schema":"https://github.com/citation-style-language/schema/raw/master/csl-citation.json"} </w:instrText>
      </w:r>
      <w:r w:rsidR="00A67272">
        <w:rPr>
          <w:rFonts w:ascii="Times New Roman" w:eastAsia="Times New Roman" w:hAnsi="Times New Roman" w:cs="Times New Roman"/>
          <w:color w:val="000000" w:themeColor="text1"/>
        </w:rPr>
        <w:fldChar w:fldCharType="separate"/>
      </w:r>
      <w:r w:rsidR="00A06BB7" w:rsidRPr="00A06BB7">
        <w:rPr>
          <w:rFonts w:ascii="Times New Roman" w:hAnsi="Times New Roman" w:cs="Times New Roman"/>
        </w:rPr>
        <w:t>[1]</w:t>
      </w:r>
      <w:r w:rsidR="00A67272">
        <w:rPr>
          <w:rFonts w:ascii="Times New Roman" w:eastAsia="Times New Roman" w:hAnsi="Times New Roman" w:cs="Times New Roman"/>
          <w:color w:val="000000" w:themeColor="text1"/>
        </w:rPr>
        <w:fldChar w:fldCharType="end"/>
      </w:r>
      <w:r w:rsidRPr="170E6FFB">
        <w:rPr>
          <w:rFonts w:ascii="Times New Roman" w:eastAsia="Times New Roman" w:hAnsi="Times New Roman" w:cs="Times New Roman"/>
          <w:color w:val="000000" w:themeColor="text1"/>
        </w:rPr>
        <w:t xml:space="preserve">. Other rural areas, such as those in the west and north, also struggle due to the closure of small hospitals and clinics, forcing residents to travel long distances for medical care </w:t>
      </w:r>
      <w:r w:rsidR="00CA7F05">
        <w:rPr>
          <w:rFonts w:ascii="Times New Roman" w:eastAsia="Times New Roman" w:hAnsi="Times New Roman" w:cs="Times New Roman"/>
          <w:color w:val="000000" w:themeColor="text1"/>
        </w:rPr>
        <w:fldChar w:fldCharType="begin"/>
      </w:r>
      <w:r w:rsidR="00CA7F05">
        <w:rPr>
          <w:rFonts w:ascii="Times New Roman" w:eastAsia="Times New Roman" w:hAnsi="Times New Roman" w:cs="Times New Roman"/>
          <w:color w:val="000000" w:themeColor="text1"/>
        </w:rPr>
        <w:instrText xml:space="preserve"> ADDIN ZOTERO_ITEM CSL_CITATION {"citationID":"oV0Hpk1F","properties":{"formattedCitation":"[2]","plainCitation":"[2]","noteIndex":0},"citationItems":[{"id":678,"uris":["http://zotero.org/users/11473951/items/MHBE86ID"],"itemData":{"id":678,"type":"webpage","abstract":"Providing independent and nonpartisan analysis needed to create evidence-informed state health policy that improves health value for Ohioans.","language":"en","title":"08/16/2024: Graphic of the week: Access to health providers in rural Ohio | News","title-short":"08/16/2024","URL":"https://www.healthpolicyohio.org/health-policy-news/2024/08/16/graphic-of-the-week-access-to-health-providers-in-rural-ohio","accessed":{"date-parts":[["2025",2,26]]}}}],"schema":"https://github.com/citation-style-language/schema/raw/master/csl-citation.json"} </w:instrText>
      </w:r>
      <w:r w:rsidR="00CA7F05">
        <w:rPr>
          <w:rFonts w:ascii="Times New Roman" w:eastAsia="Times New Roman" w:hAnsi="Times New Roman" w:cs="Times New Roman"/>
          <w:color w:val="000000" w:themeColor="text1"/>
        </w:rPr>
        <w:fldChar w:fldCharType="separate"/>
      </w:r>
      <w:r w:rsidR="00A06BB7" w:rsidRPr="00A06BB7">
        <w:rPr>
          <w:rFonts w:ascii="Times New Roman" w:hAnsi="Times New Roman" w:cs="Times New Roman"/>
        </w:rPr>
        <w:t>[2]</w:t>
      </w:r>
      <w:r w:rsidR="00CA7F05">
        <w:rPr>
          <w:rFonts w:ascii="Times New Roman" w:eastAsia="Times New Roman" w:hAnsi="Times New Roman" w:cs="Times New Roman"/>
          <w:color w:val="000000" w:themeColor="text1"/>
        </w:rPr>
        <w:fldChar w:fldCharType="end"/>
      </w:r>
      <w:r w:rsidRPr="170E6FFB">
        <w:rPr>
          <w:rFonts w:ascii="Times New Roman" w:eastAsia="Times New Roman" w:hAnsi="Times New Roman" w:cs="Times New Roman"/>
          <w:color w:val="000000" w:themeColor="text1"/>
        </w:rPr>
        <w:t>. Because of these challenges, improving access to provider information can significantly help residents receive timely treatment.</w:t>
      </w:r>
    </w:p>
    <w:p w14:paraId="55040B54" w14:textId="16BD3CCE" w:rsidR="214205A6" w:rsidRDefault="214205A6" w:rsidP="170AA1D7">
      <w:pPr>
        <w:spacing w:after="0" w:line="276" w:lineRule="auto"/>
        <w:ind w:firstLine="720"/>
        <w:rPr>
          <w:rFonts w:ascii="Times New Roman" w:eastAsia="Times New Roman" w:hAnsi="Times New Roman" w:cs="Times New Roman"/>
          <w:color w:val="000000" w:themeColor="text1"/>
        </w:rPr>
      </w:pPr>
      <w:r w:rsidRPr="170E6FFB">
        <w:rPr>
          <w:rFonts w:ascii="Times New Roman" w:eastAsia="Times New Roman" w:hAnsi="Times New Roman" w:cs="Times New Roman"/>
          <w:color w:val="000000" w:themeColor="text1"/>
        </w:rPr>
        <w:t>Many people in Appalachian Ohio face financial barriers to healthcare, even when free or low-cost services are available</w:t>
      </w:r>
      <w:r w:rsidR="00C110BD">
        <w:rPr>
          <w:rFonts w:ascii="Times New Roman" w:eastAsia="Times New Roman" w:hAnsi="Times New Roman" w:cs="Times New Roman"/>
          <w:color w:val="000000" w:themeColor="text1"/>
        </w:rPr>
        <w:t xml:space="preserve"> </w:t>
      </w:r>
      <w:r w:rsidR="00C110BD">
        <w:rPr>
          <w:rFonts w:ascii="Times New Roman" w:eastAsia="Times New Roman" w:hAnsi="Times New Roman" w:cs="Times New Roman"/>
          <w:color w:val="000000" w:themeColor="text1"/>
        </w:rPr>
        <w:fldChar w:fldCharType="begin"/>
      </w:r>
      <w:r w:rsidR="00C110BD">
        <w:rPr>
          <w:rFonts w:ascii="Times New Roman" w:eastAsia="Times New Roman" w:hAnsi="Times New Roman" w:cs="Times New Roman"/>
          <w:color w:val="000000" w:themeColor="text1"/>
        </w:rPr>
        <w:instrText xml:space="preserve"> ADDIN ZOTERO_ITEM CSL_CITATION {"citationID":"cQBLc7g9","properties":{"formattedCitation":"[3]","plainCitation":"[3]","noteIndex":0},"citationItems":[{"id":682,"uris":["http://zotero.org/users/11473951/items/DBH7A62X"],"itemData":{"id":682,"type":"article-journal","language":"en","source":"Zotero","title":"Cultural &amp; Linguistic Competency for Improved Health Outcomes in Ohio","author":[{"family":"Morrison","given":"Karen"}]}}],"schema":"https://github.com/citation-style-language/schema/raw/master/csl-citation.json"} </w:instrText>
      </w:r>
      <w:r w:rsidR="00C110BD">
        <w:rPr>
          <w:rFonts w:ascii="Times New Roman" w:eastAsia="Times New Roman" w:hAnsi="Times New Roman" w:cs="Times New Roman"/>
          <w:color w:val="000000" w:themeColor="text1"/>
        </w:rPr>
        <w:fldChar w:fldCharType="separate"/>
      </w:r>
      <w:r w:rsidR="00A06BB7" w:rsidRPr="00A06BB7">
        <w:rPr>
          <w:rFonts w:ascii="Times New Roman" w:hAnsi="Times New Roman" w:cs="Times New Roman"/>
        </w:rPr>
        <w:t>[3]</w:t>
      </w:r>
      <w:r w:rsidR="00C110BD">
        <w:rPr>
          <w:rFonts w:ascii="Times New Roman" w:eastAsia="Times New Roman" w:hAnsi="Times New Roman" w:cs="Times New Roman"/>
          <w:color w:val="000000" w:themeColor="text1"/>
        </w:rPr>
        <w:fldChar w:fldCharType="end"/>
      </w:r>
      <w:r w:rsidRPr="170E6FFB">
        <w:rPr>
          <w:rFonts w:ascii="Times New Roman" w:eastAsia="Times New Roman" w:hAnsi="Times New Roman" w:cs="Times New Roman"/>
          <w:color w:val="000000" w:themeColor="text1"/>
        </w:rPr>
        <w:t xml:space="preserve">. Additionally, a large portion of the population is uninsured or underinsured, further preventing them from seeking necessary medical care. Expanding awareness of financial assistance programs can help more residents access treatment. </w:t>
      </w:r>
    </w:p>
    <w:p w14:paraId="068CABFF" w14:textId="65FA3F3B" w:rsidR="214205A6" w:rsidRDefault="214205A6" w:rsidP="2F24C655">
      <w:pPr>
        <w:spacing w:after="0" w:line="276" w:lineRule="auto"/>
        <w:ind w:firstLine="720"/>
        <w:rPr>
          <w:rFonts w:ascii="Times New Roman" w:eastAsia="Times New Roman" w:hAnsi="Times New Roman" w:cs="Times New Roman"/>
          <w:color w:val="000000" w:themeColor="text1"/>
        </w:rPr>
      </w:pPr>
      <w:r w:rsidRPr="170E6FFB">
        <w:rPr>
          <w:rFonts w:ascii="Times New Roman" w:eastAsia="Times New Roman" w:hAnsi="Times New Roman" w:cs="Times New Roman"/>
          <w:color w:val="000000" w:themeColor="text1"/>
        </w:rPr>
        <w:t xml:space="preserve">Health literacy is another major issue in rural Ohio, especially in Appalachian communities where lower education levels make it difficult to understand medical terms and treatment options </w:t>
      </w:r>
      <w:r w:rsidR="00EE2C66">
        <w:rPr>
          <w:rFonts w:ascii="Times New Roman" w:eastAsia="Times New Roman" w:hAnsi="Times New Roman" w:cs="Times New Roman"/>
          <w:color w:val="000000" w:themeColor="text1"/>
        </w:rPr>
        <w:fldChar w:fldCharType="begin"/>
      </w:r>
      <w:r w:rsidR="00EE2C66">
        <w:rPr>
          <w:rFonts w:ascii="Times New Roman" w:eastAsia="Times New Roman" w:hAnsi="Times New Roman" w:cs="Times New Roman"/>
          <w:color w:val="000000" w:themeColor="text1"/>
        </w:rPr>
        <w:instrText xml:space="preserve"> ADDIN ZOTERO_ITEM CSL_CITATION {"citationID":"35voAOAD","properties":{"formattedCitation":"[4]","plainCitation":"[4]","noteIndex":0},"citationItems":[{"id":683,"uris":["http://zotero.org/users/11473951/items/AG97Q94T"],"itemData":{"id":683,"type":"webpage","title":"A Glimpse into Menstrual Health Literacy in Appalachian Ohio","URL":"https://scholarworks.indianapolis.iu.edu/items/89412ade-3962-4ac1-8b15-eb7710529655","accessed":{"date-parts":[["2025",2,26]]}}}],"schema":"https://github.com/citation-style-language/schema/raw/master/csl-citation.json"} </w:instrText>
      </w:r>
      <w:r w:rsidR="00EE2C66">
        <w:rPr>
          <w:rFonts w:ascii="Times New Roman" w:eastAsia="Times New Roman" w:hAnsi="Times New Roman" w:cs="Times New Roman"/>
          <w:color w:val="000000" w:themeColor="text1"/>
        </w:rPr>
        <w:fldChar w:fldCharType="separate"/>
      </w:r>
      <w:r w:rsidR="00A06BB7" w:rsidRPr="00A06BB7">
        <w:rPr>
          <w:rFonts w:ascii="Times New Roman" w:hAnsi="Times New Roman" w:cs="Times New Roman"/>
        </w:rPr>
        <w:t>[4]</w:t>
      </w:r>
      <w:r w:rsidR="00EE2C66">
        <w:rPr>
          <w:rFonts w:ascii="Times New Roman" w:eastAsia="Times New Roman" w:hAnsi="Times New Roman" w:cs="Times New Roman"/>
          <w:color w:val="000000" w:themeColor="text1"/>
        </w:rPr>
        <w:fldChar w:fldCharType="end"/>
      </w:r>
      <w:r w:rsidR="005745DE">
        <w:rPr>
          <w:rFonts w:ascii="Times New Roman" w:eastAsia="Times New Roman" w:hAnsi="Times New Roman" w:cs="Times New Roman"/>
          <w:color w:val="000000" w:themeColor="text1"/>
        </w:rPr>
        <w:t xml:space="preserve">. </w:t>
      </w:r>
      <w:r w:rsidRPr="170E6FFB">
        <w:rPr>
          <w:rFonts w:ascii="Times New Roman" w:eastAsia="Times New Roman" w:hAnsi="Times New Roman" w:cs="Times New Roman"/>
          <w:color w:val="000000" w:themeColor="text1"/>
        </w:rPr>
        <w:t>This challenge is even more significant in cultural groups like the Amish, where traditional practices and limited exposure to modern healthcare contribute to low health literac</w:t>
      </w:r>
      <w:r w:rsidR="005745DE">
        <w:rPr>
          <w:rFonts w:ascii="Times New Roman" w:eastAsia="Times New Roman" w:hAnsi="Times New Roman" w:cs="Times New Roman"/>
          <w:color w:val="000000" w:themeColor="text1"/>
        </w:rPr>
        <w:t xml:space="preserve">y </w:t>
      </w:r>
      <w:r w:rsidR="005745DE">
        <w:rPr>
          <w:rFonts w:ascii="Times New Roman" w:eastAsia="Times New Roman" w:hAnsi="Times New Roman" w:cs="Times New Roman"/>
          <w:color w:val="000000" w:themeColor="text1"/>
        </w:rPr>
        <w:fldChar w:fldCharType="begin"/>
      </w:r>
      <w:r w:rsidR="005745DE">
        <w:rPr>
          <w:rFonts w:ascii="Times New Roman" w:eastAsia="Times New Roman" w:hAnsi="Times New Roman" w:cs="Times New Roman"/>
          <w:color w:val="000000" w:themeColor="text1"/>
        </w:rPr>
        <w:instrText xml:space="preserve"> ADDIN ZOTERO_ITEM CSL_CITATION {"citationID":"NMEcSfjJ","properties":{"formattedCitation":"[5]","plainCitation":"[5]","noteIndex":0},"citationItems":[{"id":685,"uris":["http://zotero.org/users/11473951/items/6DT6EY8G"],"itemData":{"id":685,"type":"webpage","title":"Health Literacy Among the Amish: Measuring a Complex Concept Among a Unique Population - PMC","URL":"https://pmc.ncbi.nlm.nih.gov/articles/PMC3790258/","accessed":{"date-parts":[["2025",2,26]]}}}],"schema":"https://github.com/citation-style-language/schema/raw/master/csl-citation.json"} </w:instrText>
      </w:r>
      <w:r w:rsidR="005745DE">
        <w:rPr>
          <w:rFonts w:ascii="Times New Roman" w:eastAsia="Times New Roman" w:hAnsi="Times New Roman" w:cs="Times New Roman"/>
          <w:color w:val="000000" w:themeColor="text1"/>
        </w:rPr>
        <w:fldChar w:fldCharType="separate"/>
      </w:r>
      <w:r w:rsidR="00A06BB7" w:rsidRPr="00A06BB7">
        <w:rPr>
          <w:rFonts w:ascii="Times New Roman" w:hAnsi="Times New Roman" w:cs="Times New Roman"/>
        </w:rPr>
        <w:t>[5]</w:t>
      </w:r>
      <w:r w:rsidR="005745DE">
        <w:rPr>
          <w:rFonts w:ascii="Times New Roman" w:eastAsia="Times New Roman" w:hAnsi="Times New Roman" w:cs="Times New Roman"/>
          <w:color w:val="000000" w:themeColor="text1"/>
        </w:rPr>
        <w:fldChar w:fldCharType="end"/>
      </w:r>
      <w:r w:rsidRPr="170E6FFB">
        <w:rPr>
          <w:rFonts w:ascii="Times New Roman" w:eastAsia="Times New Roman" w:hAnsi="Times New Roman" w:cs="Times New Roman"/>
          <w:color w:val="000000" w:themeColor="text1"/>
        </w:rPr>
        <w:t>.</w:t>
      </w:r>
    </w:p>
    <w:p w14:paraId="2ECA0F52" w14:textId="6F3C0EDF" w:rsidR="78A6D881" w:rsidRDefault="00F37A74" w:rsidP="000008D9">
      <w:pPr>
        <w:pStyle w:val="Heading3"/>
        <w:numPr>
          <w:ilvl w:val="1"/>
          <w:numId w:val="11"/>
        </w:numPr>
        <w:spacing w:before="0"/>
        <w:ind w:left="1800" w:hanging="720"/>
      </w:pPr>
      <w:bookmarkStart w:id="3" w:name="_Toc196162235"/>
      <w:r>
        <w:t>National Perspective: U.S. Rural Healthcare Challenges</w:t>
      </w:r>
      <w:bookmarkEnd w:id="3"/>
    </w:p>
    <w:p w14:paraId="649EFD22" w14:textId="4BE50E62" w:rsidR="00954FF3" w:rsidRDefault="00954FF3" w:rsidP="00EA0B44">
      <w:pPr>
        <w:spacing w:after="0" w:line="276" w:lineRule="auto"/>
        <w:ind w:firstLine="720"/>
        <w:rPr>
          <w:rFonts w:ascii="Times New Roman" w:eastAsia="Times New Roman" w:hAnsi="Times New Roman" w:cs="Times New Roman"/>
          <w:color w:val="000000" w:themeColor="text1"/>
        </w:rPr>
      </w:pPr>
      <w:r w:rsidRPr="5E1B2470">
        <w:rPr>
          <w:rFonts w:ascii="Times New Roman" w:eastAsia="Times New Roman" w:hAnsi="Times New Roman" w:cs="Times New Roman"/>
          <w:color w:val="000000" w:themeColor="text1"/>
        </w:rPr>
        <w:t xml:space="preserve">The healthcare access crisis in rural America varies significantly by region, with each area facing distinct challenges due to demographics, provider availability, infrastructure, and economic conditions. The overarching issues include limited healthcare facilities, provider shortages, low health literacy, and poor broadband access restricting telehealth options </w:t>
      </w:r>
      <w:r w:rsidR="00E73987">
        <w:rPr>
          <w:rFonts w:ascii="Times New Roman" w:eastAsia="Times New Roman" w:hAnsi="Times New Roman" w:cs="Times New Roman"/>
          <w:color w:val="000000" w:themeColor="text1"/>
        </w:rPr>
        <w:fldChar w:fldCharType="begin"/>
      </w:r>
      <w:r w:rsidR="00E73987">
        <w:rPr>
          <w:rFonts w:ascii="Times New Roman" w:eastAsia="Times New Roman" w:hAnsi="Times New Roman" w:cs="Times New Roman"/>
          <w:color w:val="000000" w:themeColor="text1"/>
        </w:rPr>
        <w:instrText xml:space="preserve"> ADDIN ZOTERO_ITEM CSL_CITATION {"citationID":"HdixFHqO","properties":{"formattedCitation":"[6]","plainCitation":"[6]","noteIndex":0},"citationItems":[{"id":816,"uris":["http://zotero.org/users/11473951/items/RJA447TW"],"itemData":{"id":816,"type":"webpage","abstract":"Provides resources and answers frequently asked questions related to healthcare access. Discusses the importance of primary care for rural residents and covers barriers to healthcare access in rural areas, such as transportation, insurance, and workforce issues. Highlights strategies to improve access to care for rural residents.","language":"en","title":"Healthcare Access in Rural Communities Overview - Rural Health Information Hub","URL":"https://www.ruralhealthinfo.org/topics/healthcare-access","accessed":{"date-parts":[["2025",3,30]]}}}],"schema":"https://github.com/citation-style-language/schema/raw/master/csl-citation.json"} </w:instrText>
      </w:r>
      <w:r w:rsidR="00E73987">
        <w:rPr>
          <w:rFonts w:ascii="Times New Roman" w:eastAsia="Times New Roman" w:hAnsi="Times New Roman" w:cs="Times New Roman"/>
          <w:color w:val="000000" w:themeColor="text1"/>
        </w:rPr>
        <w:fldChar w:fldCharType="separate"/>
      </w:r>
      <w:r w:rsidR="00E73987" w:rsidRPr="00E73987">
        <w:rPr>
          <w:rFonts w:ascii="Times New Roman" w:hAnsi="Times New Roman" w:cs="Times New Roman"/>
        </w:rPr>
        <w:t>[6]</w:t>
      </w:r>
      <w:r w:rsidR="00E73987">
        <w:rPr>
          <w:rFonts w:ascii="Times New Roman" w:eastAsia="Times New Roman" w:hAnsi="Times New Roman" w:cs="Times New Roman"/>
          <w:color w:val="000000" w:themeColor="text1"/>
        </w:rPr>
        <w:fldChar w:fldCharType="end"/>
      </w:r>
      <w:r w:rsidR="00A36040">
        <w:rPr>
          <w:rFonts w:ascii="Times New Roman" w:eastAsia="Times New Roman" w:hAnsi="Times New Roman" w:cs="Times New Roman"/>
          <w:color w:val="000000" w:themeColor="text1"/>
        </w:rPr>
        <w:t xml:space="preserve">. </w:t>
      </w:r>
      <w:r w:rsidRPr="5E1B2470">
        <w:rPr>
          <w:rFonts w:ascii="Times New Roman" w:eastAsia="Times New Roman" w:hAnsi="Times New Roman" w:cs="Times New Roman"/>
          <w:color w:val="000000" w:themeColor="text1"/>
        </w:rPr>
        <w:t>Addressing these challenges requires a tailored approach that accounts for the specific needs and priorities of different regions to ensure equitable healthcare access and improved health literacy.</w:t>
      </w:r>
    </w:p>
    <w:p w14:paraId="4261E861" w14:textId="677D0FFA" w:rsidR="00954FF3" w:rsidRDefault="00954FF3" w:rsidP="00EA0B44">
      <w:pPr>
        <w:spacing w:after="0" w:line="276" w:lineRule="auto"/>
        <w:ind w:firstLine="720"/>
        <w:rPr>
          <w:rFonts w:ascii="Times New Roman" w:eastAsia="Times New Roman" w:hAnsi="Times New Roman" w:cs="Times New Roman"/>
          <w:color w:val="000000" w:themeColor="text1"/>
        </w:rPr>
      </w:pPr>
      <w:r w:rsidRPr="5E1B2470">
        <w:rPr>
          <w:rFonts w:ascii="Times New Roman" w:eastAsia="Times New Roman" w:hAnsi="Times New Roman" w:cs="Times New Roman"/>
          <w:color w:val="000000" w:themeColor="text1"/>
        </w:rPr>
        <w:t>In the Northeast, an aging population drives high demand for chronic disease management, yet rural hospitals are scarce, requiring residents to travel long distances for specialized care</w:t>
      </w:r>
      <w:r w:rsidR="008A294B">
        <w:rPr>
          <w:rFonts w:ascii="Times New Roman" w:eastAsia="Times New Roman" w:hAnsi="Times New Roman" w:cs="Times New Roman"/>
          <w:color w:val="000000" w:themeColor="text1"/>
        </w:rPr>
        <w:t xml:space="preserve"> </w:t>
      </w:r>
      <w:r w:rsidR="008A294B">
        <w:rPr>
          <w:rFonts w:ascii="Times New Roman" w:eastAsia="Times New Roman" w:hAnsi="Times New Roman" w:cs="Times New Roman"/>
          <w:color w:val="000000" w:themeColor="text1"/>
        </w:rPr>
        <w:fldChar w:fldCharType="begin"/>
      </w:r>
      <w:r w:rsidR="008A294B">
        <w:rPr>
          <w:rFonts w:ascii="Times New Roman" w:eastAsia="Times New Roman" w:hAnsi="Times New Roman" w:cs="Times New Roman"/>
          <w:color w:val="000000" w:themeColor="text1"/>
        </w:rPr>
        <w:instrText xml:space="preserve"> ADDIN ZOTERO_ITEM CSL_CITATION {"citationID":"BwXz6mJ5","properties":{"formattedCitation":"[7]","plainCitation":"[7]","noteIndex":0},"citationItems":[{"id":818,"uris":["http://zotero.org/users/11473951/items/DN7GC5HV"],"itemData":{"id":818,"type":"webpage","abstract":"This research report describes patterns in insurance coverage and uninsurance rates in rural and urban areas, reviews non-financial challenges in accessing care faced by many rural residents, and describes disparities in health outcomes between urban and rural areas.","container-title":"ASPE","language":"en","title":"Access to Health Care in Rural America: Current Trends and Key Challenges","title-short":"Access to Health Care in Rural America","URL":"http://aspe.hhs.gov/reports/health-care-rural-america","accessed":{"date-parts":[["2025",3,30]]},"issued":{"date-parts":[["2024",10,31]]}}}],"schema":"https://github.com/citation-style-language/schema/raw/master/csl-citation.json"} </w:instrText>
      </w:r>
      <w:r w:rsidR="008A294B">
        <w:rPr>
          <w:rFonts w:ascii="Times New Roman" w:eastAsia="Times New Roman" w:hAnsi="Times New Roman" w:cs="Times New Roman"/>
          <w:color w:val="000000" w:themeColor="text1"/>
        </w:rPr>
        <w:fldChar w:fldCharType="separate"/>
      </w:r>
      <w:r w:rsidR="008A294B" w:rsidRPr="008A294B">
        <w:rPr>
          <w:rFonts w:ascii="Times New Roman" w:hAnsi="Times New Roman" w:cs="Times New Roman"/>
        </w:rPr>
        <w:t>[7]</w:t>
      </w:r>
      <w:r w:rsidR="008A294B">
        <w:rPr>
          <w:rFonts w:ascii="Times New Roman" w:eastAsia="Times New Roman" w:hAnsi="Times New Roman" w:cs="Times New Roman"/>
          <w:color w:val="000000" w:themeColor="text1"/>
        </w:rPr>
        <w:fldChar w:fldCharType="end"/>
      </w:r>
      <w:r w:rsidRPr="5E1B2470">
        <w:rPr>
          <w:rFonts w:ascii="Times New Roman" w:eastAsia="Times New Roman" w:hAnsi="Times New Roman" w:cs="Times New Roman"/>
          <w:color w:val="000000" w:themeColor="text1"/>
        </w:rPr>
        <w:t>. Additionally, a decline in primary care physicians further exacerbates access issues. The region’s harsh winters pose additional challenges, impacting emergency response times. To mitigate these issues, the expansion of telehealth services is crucial to connecting patients with specialists, particularly in remote areas. Strengthening local urgent care and mobile health units can enhance immediate care options, while investments in broadband infrastructure will support virtual care services and health education, bridging the gap in healthcare accessibility.</w:t>
      </w:r>
    </w:p>
    <w:p w14:paraId="411CA1B6" w14:textId="7B8F9B49" w:rsidR="00954FF3" w:rsidRDefault="00954FF3" w:rsidP="00EA0B44">
      <w:pPr>
        <w:spacing w:after="0" w:line="276" w:lineRule="auto"/>
        <w:ind w:firstLine="720"/>
        <w:rPr>
          <w:rFonts w:ascii="Times New Roman" w:eastAsia="Times New Roman" w:hAnsi="Times New Roman" w:cs="Times New Roman"/>
          <w:color w:val="000000" w:themeColor="text1"/>
        </w:rPr>
      </w:pPr>
      <w:r w:rsidRPr="5E1B2470">
        <w:rPr>
          <w:rFonts w:ascii="Times New Roman" w:eastAsia="Times New Roman" w:hAnsi="Times New Roman" w:cs="Times New Roman"/>
          <w:color w:val="000000" w:themeColor="text1"/>
        </w:rPr>
        <w:t>The Midwest presents vast geographic distances that create significant barriers to healthcare access. Chronic conditions such as diabetes and heart disease are prevalent, and the agricultural workforce faces occupational health risks with limited workplace health protections. Additionally, fewer medical students are choosing to practice in rural communities, leading to persistent provider shortages. To address these concerns, incentivizing healthcare professionals to work in rural areas through loan forgiveness programs and increased funding for rural Federally Qualified Health Centers (FQHCs) is essential. Deploying mobile clinics can enhance healthcare reach, while improved emergency medical response systems will ensure timely care for rural residents.</w:t>
      </w:r>
    </w:p>
    <w:p w14:paraId="0274A01B" w14:textId="61B5B628" w:rsidR="00954FF3" w:rsidRDefault="00954FF3" w:rsidP="00EA0B44">
      <w:pPr>
        <w:spacing w:after="0" w:line="276" w:lineRule="auto"/>
        <w:ind w:firstLine="720"/>
        <w:rPr>
          <w:rFonts w:ascii="Times New Roman" w:eastAsia="Times New Roman" w:hAnsi="Times New Roman" w:cs="Times New Roman"/>
          <w:color w:val="000000" w:themeColor="text1"/>
        </w:rPr>
      </w:pPr>
      <w:r w:rsidRPr="5E1B2470">
        <w:rPr>
          <w:rFonts w:ascii="Times New Roman" w:eastAsia="Times New Roman" w:hAnsi="Times New Roman" w:cs="Times New Roman"/>
          <w:color w:val="000000" w:themeColor="text1"/>
        </w:rPr>
        <w:lastRenderedPageBreak/>
        <w:t>In the South, the highest uninsured rates in the country, coupled with significant rural poverty, severely limit healthcare affordability</w:t>
      </w:r>
      <w:r w:rsidR="00434DD5">
        <w:rPr>
          <w:rFonts w:ascii="Times New Roman" w:eastAsia="Times New Roman" w:hAnsi="Times New Roman" w:cs="Times New Roman"/>
          <w:color w:val="000000" w:themeColor="text1"/>
        </w:rPr>
        <w:t xml:space="preserve"> </w:t>
      </w:r>
      <w:r w:rsidR="00434DD5">
        <w:rPr>
          <w:rFonts w:ascii="Times New Roman" w:eastAsia="Times New Roman" w:hAnsi="Times New Roman" w:cs="Times New Roman"/>
          <w:color w:val="000000" w:themeColor="text1"/>
        </w:rPr>
        <w:fldChar w:fldCharType="begin"/>
      </w:r>
      <w:r w:rsidR="00434DD5">
        <w:rPr>
          <w:rFonts w:ascii="Times New Roman" w:eastAsia="Times New Roman" w:hAnsi="Times New Roman" w:cs="Times New Roman"/>
          <w:color w:val="000000" w:themeColor="text1"/>
        </w:rPr>
        <w:instrText xml:space="preserve"> ADDIN ZOTERO_ITEM CSL_CITATION {"citationID":"a1KzOPvr","properties":{"formattedCitation":"[7]","plainCitation":"[7]","noteIndex":0},"citationItems":[{"id":818,"uris":["http://zotero.org/users/11473951/items/DN7GC5HV"],"itemData":{"id":818,"type":"webpage","abstract":"This research report describes patterns in insurance coverage and uninsurance rates in rural and urban areas, reviews non-financial challenges in accessing care faced by many rural residents, and describes disparities in health outcomes between urban and rural areas.","container-title":"ASPE","language":"en","title":"Access to Health Care in Rural America: Current Trends and Key Challenges","title-short":"Access to Health Care in Rural America","URL":"http://aspe.hhs.gov/reports/health-care-rural-america","accessed":{"date-parts":[["2025",3,30]]},"issued":{"date-parts":[["2024",10,31]]}}}],"schema":"https://github.com/citation-style-language/schema/raw/master/csl-citation.json"} </w:instrText>
      </w:r>
      <w:r w:rsidR="00434DD5">
        <w:rPr>
          <w:rFonts w:ascii="Times New Roman" w:eastAsia="Times New Roman" w:hAnsi="Times New Roman" w:cs="Times New Roman"/>
          <w:color w:val="000000" w:themeColor="text1"/>
        </w:rPr>
        <w:fldChar w:fldCharType="separate"/>
      </w:r>
      <w:r w:rsidR="00434DD5" w:rsidRPr="00434DD5">
        <w:rPr>
          <w:rFonts w:ascii="Times New Roman" w:hAnsi="Times New Roman" w:cs="Times New Roman"/>
        </w:rPr>
        <w:t>[7]</w:t>
      </w:r>
      <w:r w:rsidR="00434DD5">
        <w:rPr>
          <w:rFonts w:ascii="Times New Roman" w:eastAsia="Times New Roman" w:hAnsi="Times New Roman" w:cs="Times New Roman"/>
          <w:color w:val="000000" w:themeColor="text1"/>
        </w:rPr>
        <w:fldChar w:fldCharType="end"/>
      </w:r>
      <w:r w:rsidRPr="5E1B2470">
        <w:rPr>
          <w:rFonts w:ascii="Times New Roman" w:eastAsia="Times New Roman" w:hAnsi="Times New Roman" w:cs="Times New Roman"/>
          <w:color w:val="000000" w:themeColor="text1"/>
        </w:rPr>
        <w:t>. High rates of obesity, diabetes, and cardiovascular disease further burden the healthcare system, while health literacy disparities disproportionately impact low-income and minority communities. Medicaid expansion is a necessary step to provide coverage for uninsured individuals and reduce financial barriers to healthcare. Health literacy programs focusing on preventive care and chronic disease management can empower individuals to make informed health decisions. Establishing more Rural Health Clinics (RHCs) and urgent care centers, along with expanding virtual care services in broadband-accessible areas, will improve healthcare accessibility and outcomes</w:t>
      </w:r>
      <w:r w:rsidR="00A10156">
        <w:rPr>
          <w:rFonts w:ascii="Times New Roman" w:eastAsia="Times New Roman" w:hAnsi="Times New Roman" w:cs="Times New Roman"/>
          <w:color w:val="000000" w:themeColor="text1"/>
        </w:rPr>
        <w:t xml:space="preserve"> </w:t>
      </w:r>
      <w:r w:rsidR="00A10156">
        <w:rPr>
          <w:rFonts w:ascii="Times New Roman" w:eastAsia="Times New Roman" w:hAnsi="Times New Roman" w:cs="Times New Roman"/>
          <w:color w:val="000000" w:themeColor="text1"/>
        </w:rPr>
        <w:fldChar w:fldCharType="begin"/>
      </w:r>
      <w:r w:rsidR="00A10156">
        <w:rPr>
          <w:rFonts w:ascii="Times New Roman" w:eastAsia="Times New Roman" w:hAnsi="Times New Roman" w:cs="Times New Roman"/>
          <w:color w:val="000000" w:themeColor="text1"/>
        </w:rPr>
        <w:instrText xml:space="preserve"> ADDIN ZOTERO_ITEM CSL_CITATION {"citationID":"GEbMAJwZ","properties":{"formattedCitation":"[8]","plainCitation":"[8]","noteIndex":0},"citationItems":[{"id":814,"uris":["http://zotero.org/users/11473951/items/46U9YRCF"],"itemData":{"id":814,"type":"webpage","title":"RuralHealthValue","URL":"https://ruralhealthvalue.public-health.uiowa.edu/briefs.html","accessed":{"date-parts":[["2025",3,30]]}}}],"schema":"https://github.com/citation-style-language/schema/raw/master/csl-citation.json"} </w:instrText>
      </w:r>
      <w:r w:rsidR="00A10156">
        <w:rPr>
          <w:rFonts w:ascii="Times New Roman" w:eastAsia="Times New Roman" w:hAnsi="Times New Roman" w:cs="Times New Roman"/>
          <w:color w:val="000000" w:themeColor="text1"/>
        </w:rPr>
        <w:fldChar w:fldCharType="separate"/>
      </w:r>
      <w:r w:rsidR="00A10156" w:rsidRPr="00A10156">
        <w:rPr>
          <w:rFonts w:ascii="Times New Roman" w:hAnsi="Times New Roman" w:cs="Times New Roman"/>
        </w:rPr>
        <w:t>[8]</w:t>
      </w:r>
      <w:r w:rsidR="00A10156">
        <w:rPr>
          <w:rFonts w:ascii="Times New Roman" w:eastAsia="Times New Roman" w:hAnsi="Times New Roman" w:cs="Times New Roman"/>
          <w:color w:val="000000" w:themeColor="text1"/>
        </w:rPr>
        <w:fldChar w:fldCharType="end"/>
      </w:r>
      <w:r w:rsidRPr="5E1B2470">
        <w:rPr>
          <w:rFonts w:ascii="Times New Roman" w:eastAsia="Times New Roman" w:hAnsi="Times New Roman" w:cs="Times New Roman"/>
          <w:color w:val="000000" w:themeColor="text1"/>
        </w:rPr>
        <w:t>.</w:t>
      </w:r>
    </w:p>
    <w:p w14:paraId="4F2EEF3E" w14:textId="77777777" w:rsidR="00954FF3" w:rsidRDefault="00954FF3" w:rsidP="00EA0B44">
      <w:pPr>
        <w:spacing w:after="0" w:line="276" w:lineRule="auto"/>
        <w:ind w:firstLine="720"/>
        <w:rPr>
          <w:rFonts w:ascii="Times New Roman" w:eastAsia="Times New Roman" w:hAnsi="Times New Roman" w:cs="Times New Roman"/>
          <w:color w:val="000000" w:themeColor="text1"/>
        </w:rPr>
      </w:pPr>
      <w:r w:rsidRPr="5E1B2470">
        <w:rPr>
          <w:rFonts w:ascii="Times New Roman" w:eastAsia="Times New Roman" w:hAnsi="Times New Roman" w:cs="Times New Roman"/>
          <w:color w:val="000000" w:themeColor="text1"/>
        </w:rPr>
        <w:t>The Western region faces unique challenges, including large Indigenous populations with distinct healthcare needs, severe physician shortages, and difficult terrain that complicates healthcare access. States such as New Mexico, Arizona, and Montana struggle with limited medical providers, while high wildfire and natural disaster risks further strain emergency healthcare responses. Strengthening Indian Health Service (IHS) facilities and forging partnerships with local organizations will be vital to improving healthcare for Indigenous communities. Expanding rural air ambulance services can ensure rapid response to medical emergencies in remote areas. Additionally, leveraging satellite-based telehealth solutions can bridge gaps where traditional broadband infrastructure is lacking, and investing in local medical training programs can help retain healthcare workers in underserved areas.</w:t>
      </w:r>
    </w:p>
    <w:p w14:paraId="304D3167" w14:textId="69DD158A" w:rsidR="541E9E4C" w:rsidRDefault="00F37A74" w:rsidP="00C26A23">
      <w:pPr>
        <w:pStyle w:val="Heading3"/>
        <w:numPr>
          <w:ilvl w:val="1"/>
          <w:numId w:val="11"/>
        </w:numPr>
        <w:ind w:left="1800" w:hanging="720"/>
      </w:pPr>
      <w:bookmarkStart w:id="4" w:name="_Toc196162236"/>
      <w:r>
        <w:t>Global Perspective: Healthcare Access and Literacy</w:t>
      </w:r>
      <w:bookmarkEnd w:id="4"/>
    </w:p>
    <w:p w14:paraId="58CD6C1D" w14:textId="5181B1B2" w:rsidR="47C4224B" w:rsidRDefault="4EE2C211" w:rsidP="00426662">
      <w:pPr>
        <w:spacing w:after="0"/>
        <w:ind w:firstLine="720"/>
        <w:rPr>
          <w:rFonts w:ascii="Times New Roman" w:eastAsia="Times New Roman" w:hAnsi="Times New Roman" w:cs="Times New Roman"/>
        </w:rPr>
      </w:pPr>
      <w:r w:rsidRPr="5B8E1CC5">
        <w:rPr>
          <w:rFonts w:ascii="Times New Roman" w:eastAsia="Times New Roman" w:hAnsi="Times New Roman" w:cs="Times New Roman"/>
        </w:rPr>
        <w:t>Globally, access to healthcare and health literacy remains a pressing issue. While urban centers in developed nations have a higher concentration of medical providers and specialists, many rural and underserved areas across the world suffer from a shortage of healthcare professionals, limited hospital facilities, and poor access to specialized care. This problem is compounded by low health literacy rates, making it difficult for individuals to navigate healthcare systems, understand medical terminology, and make informed health decisions. The issue isn’t limited to the United States. Data from the World Health Organization (WHO) indicates that nearly half of the global population lacks access to essential healthcare services. In the U.S., the Department of Health and Human Services (HHS) and the Centers for Disease Control and Prevention (CDC) report that nearly 60 million Americans live in rural areas facing similar healthcare challenges</w:t>
      </w:r>
      <w:r w:rsidR="0B3B7D48" w:rsidRPr="5B8E1CC5">
        <w:rPr>
          <w:rFonts w:ascii="Times New Roman" w:eastAsia="Times New Roman" w:hAnsi="Times New Roman" w:cs="Times New Roman"/>
        </w:rPr>
        <w:t xml:space="preserve"> </w:t>
      </w:r>
      <w:r w:rsidR="47C4224B" w:rsidRPr="5B8E1CC5">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{"citationID":"oFnnynm1","properties":{"formattedCitation":"[9]","plainCitation":"[9]","noteIndex":0},"citationItems":[{"id":687,"uris":["http://zotero.org/users/11473951/items/9CCWQ9GT"],"itemData":{"id":687,"type":"webpage","abstract":"Rural public health is the science and practice of preventing disease, prolonging life and promoting","container-title":"Rural Health","language":"en-us","title":"Rural Public Health","URL":"https://www.cdc.gov/rural-health/php/index.html","author":[{"family":"CDC","given":""}],"accessed":{"date-parts":[["2025",2,26]]},"issued":{"date-parts":[["2024",9,9]]}}}],"schema":"https://github.com/citation-style-language/schema/raw/master/csl-citation.json"} </w:instrText>
      </w:r>
      <w:r w:rsidR="47C4224B" w:rsidRPr="5B8E1CC5">
        <w:rPr>
          <w:rFonts w:ascii="Times New Roman" w:eastAsia="Times New Roman" w:hAnsi="Times New Roman" w:cs="Times New Roman"/>
        </w:rPr>
        <w:fldChar w:fldCharType="separate"/>
      </w:r>
      <w:r w:rsidR="00A10156" w:rsidRPr="00A10156">
        <w:rPr>
          <w:rFonts w:ascii="Times New Roman" w:hAnsi="Times New Roman" w:cs="Times New Roman"/>
        </w:rPr>
        <w:t>[9]</w:t>
      </w:r>
      <w:r w:rsidR="47C4224B" w:rsidRPr="5B8E1CC5">
        <w:rPr>
          <w:rFonts w:ascii="Times New Roman" w:eastAsia="Times New Roman" w:hAnsi="Times New Roman" w:cs="Times New Roman"/>
        </w:rPr>
        <w:fldChar w:fldCharType="end"/>
      </w:r>
      <w:r w:rsidRPr="5B8E1CC5">
        <w:rPr>
          <w:rFonts w:ascii="Times New Roman" w:eastAsia="Times New Roman" w:hAnsi="Times New Roman" w:cs="Times New Roman"/>
        </w:rPr>
        <w:t>. Many rural counties and developing nations have no local hospitals or specialized medical providers, forcing residents to travel long distances for care. Projections by the Association of American Medical Colleges (AAMC) suggest a shortfall of up to 124,000 physicians by 2034, with rural and underserved communities being the hardest hit</w:t>
      </w:r>
      <w:r w:rsidR="50B03326" w:rsidRPr="5B8E1CC5">
        <w:rPr>
          <w:rFonts w:ascii="Times New Roman" w:eastAsia="Times New Roman" w:hAnsi="Times New Roman" w:cs="Times New Roman"/>
        </w:rPr>
        <w:t xml:space="preserve"> </w:t>
      </w:r>
      <w:r w:rsidRPr="5B8E1CC5">
        <w:rPr>
          <w:rFonts w:ascii="Times New Roman" w:eastAsia="Times New Roman" w:hAnsi="Times New Roman" w:cs="Times New Roman"/>
        </w:rPr>
        <w:t xml:space="preserve"> </w:t>
      </w:r>
      <w:r w:rsidR="47C4224B" w:rsidRPr="5B8E1CC5">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{"citationID":"Nul3XL14","properties":{"formattedCitation":"[10]","plainCitation":"[10]","noteIndex":0},"citationItems":[{"id":686,"uris":["http://zotero.org/users/11473951/items/2KGRF847"],"itemData":{"id":686,"type":"webpage","title":"Tomorrow's Doctors, Tomorrow's Cures | AAMC","URL":"https://www.aamc.org/","accessed":{"date-parts":[["2025",2,26]]}}}],"schema":"https://github.com/citation-style-language/schema/raw/master/csl-citation.json"} </w:instrText>
      </w:r>
      <w:r w:rsidR="47C4224B" w:rsidRPr="5B8E1CC5">
        <w:rPr>
          <w:rFonts w:ascii="Times New Roman" w:eastAsia="Times New Roman" w:hAnsi="Times New Roman" w:cs="Times New Roman"/>
        </w:rPr>
        <w:fldChar w:fldCharType="separate"/>
      </w:r>
      <w:r w:rsidR="00A10156" w:rsidRPr="00A10156">
        <w:rPr>
          <w:rFonts w:ascii="Times New Roman" w:hAnsi="Times New Roman" w:cs="Times New Roman"/>
        </w:rPr>
        <w:t>[10]</w:t>
      </w:r>
      <w:r w:rsidR="47C4224B" w:rsidRPr="5B8E1CC5">
        <w:rPr>
          <w:rFonts w:ascii="Times New Roman" w:eastAsia="Times New Roman" w:hAnsi="Times New Roman" w:cs="Times New Roman"/>
        </w:rPr>
        <w:fldChar w:fldCharType="end"/>
      </w:r>
      <w:r w:rsidR="00C52C8E" w:rsidRPr="5B8E1CC5">
        <w:rPr>
          <w:rFonts w:ascii="Times New Roman" w:eastAsia="Times New Roman" w:hAnsi="Times New Roman" w:cs="Times New Roman"/>
        </w:rPr>
        <w:t>.</w:t>
      </w:r>
      <w:r w:rsidRPr="5B8E1CC5">
        <w:rPr>
          <w:rFonts w:ascii="Times New Roman" w:eastAsia="Times New Roman" w:hAnsi="Times New Roman" w:cs="Times New Roman"/>
        </w:rPr>
        <w:t xml:space="preserve"> Limited health literacy further exacerbates this situation, as evidenced by the National Assessment of Adult Literacy, which found that more than a third of U.S. adults have difficulty understanding and using health information effectively</w:t>
      </w:r>
      <w:r w:rsidR="70A503A9" w:rsidRPr="5B8E1CC5">
        <w:rPr>
          <w:rFonts w:ascii="Times New Roman" w:eastAsia="Times New Roman" w:hAnsi="Times New Roman" w:cs="Times New Roman"/>
        </w:rPr>
        <w:t xml:space="preserve"> </w:t>
      </w:r>
      <w:r w:rsidR="47C4224B" w:rsidRPr="5B8E1CC5">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{"citationID":"tDVWD54L","properties":{"formattedCitation":"[11]","plainCitation":"[11]","noteIndex":0},"citationItems":[{"id":689,"uris":["http://zotero.org/users/11473951/items/F2QM23VX"],"itemData":{"id":689,"type":"webpage","title":"The Health Literacy of America's Adults: Results from the 2003 National Assessment of Adult Literacy | IES","URL":"https://nces.ed.gov/use-work/resource-library/report/statistical-analysis-report/health-literacy-americas-adults-results-2003-national-assessment-adult-literacy?pubid=2006483","accessed":{"date-parts":[["2025",2,26]]}}}],"schema":"https://github.com/citation-style-language/schema/raw/master/csl-citation.json"} </w:instrText>
      </w:r>
      <w:r w:rsidR="47C4224B" w:rsidRPr="5B8E1CC5">
        <w:rPr>
          <w:rFonts w:ascii="Times New Roman" w:eastAsia="Times New Roman" w:hAnsi="Times New Roman" w:cs="Times New Roman"/>
        </w:rPr>
        <w:fldChar w:fldCharType="separate"/>
      </w:r>
      <w:r w:rsidR="00A10156" w:rsidRPr="00A10156">
        <w:rPr>
          <w:rFonts w:ascii="Times New Roman" w:hAnsi="Times New Roman" w:cs="Times New Roman"/>
        </w:rPr>
        <w:t>[11]</w:t>
      </w:r>
      <w:r w:rsidR="47C4224B" w:rsidRPr="5B8E1CC5">
        <w:rPr>
          <w:rFonts w:ascii="Times New Roman" w:eastAsia="Times New Roman" w:hAnsi="Times New Roman" w:cs="Times New Roman"/>
        </w:rPr>
        <w:fldChar w:fldCharType="end"/>
      </w:r>
      <w:r w:rsidRPr="5B8E1CC5">
        <w:rPr>
          <w:rFonts w:ascii="Times New Roman" w:eastAsia="Times New Roman" w:hAnsi="Times New Roman" w:cs="Times New Roman"/>
        </w:rPr>
        <w:t xml:space="preserve">. In low-income countries, the situation is often worse, with minimal access to health education resources. Even when healthcare resources exist, many rural and low-income populations rely on public healthcare </w:t>
      </w:r>
      <w:r w:rsidRPr="5B8E1CC5">
        <w:rPr>
          <w:rFonts w:ascii="Times New Roman" w:eastAsia="Times New Roman" w:hAnsi="Times New Roman" w:cs="Times New Roman"/>
        </w:rPr>
        <w:lastRenderedPageBreak/>
        <w:t>programs that may not cover specialized services or medications, resulting in increased emergency response times and poorer health outcomes. In many parts of the world, lack of internet access further restricts people’s ability to obtain healthcare information and use telehealth services.</w:t>
      </w:r>
    </w:p>
    <w:p w14:paraId="3A98ADE5" w14:textId="3118E96D" w:rsidR="47C4224B" w:rsidRDefault="47C4224B" w:rsidP="00426662">
      <w:pPr>
        <w:spacing w:after="0"/>
        <w:ind w:firstLine="720"/>
        <w:rPr>
          <w:rFonts w:ascii="Times New Roman" w:eastAsia="Times New Roman" w:hAnsi="Times New Roman" w:cs="Times New Roman"/>
        </w:rPr>
      </w:pPr>
      <w:r w:rsidRPr="7FBF7866">
        <w:rPr>
          <w:rFonts w:ascii="Times New Roman" w:eastAsia="Times New Roman" w:hAnsi="Times New Roman" w:cs="Times New Roman"/>
        </w:rPr>
        <w:t>Governments and global health organizations, such as the WHO, World Bank, and Health Resources and Services Administration (HRSA), have highlighted several key focus areas for improving healthcare access and literacy. These areas include expanding virtual care options to help mitigate provider shortages in both developed and developing regions, training individuals to educate and guide residents through healthcare processes, and providing accessible information to clarify medical conditions, insurance coverage, and treatment options</w:t>
      </w:r>
      <w:r w:rsidR="00E7297B" w:rsidRPr="1AFBCA9E">
        <w:rPr>
          <w:rFonts w:ascii="Times New Roman" w:eastAsia="Times New Roman" w:hAnsi="Times New Roman" w:cs="Times New Roman"/>
        </w:rPr>
        <w:t xml:space="preserve"> </w:t>
      </w:r>
      <w:r w:rsidR="00E7297B">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{"citationID":"TcdXArH4","properties":{"formattedCitation":"[12]","plainCitation":"[12]","noteIndex":0},"citationItems":[{"id":688,"uris":["http://zotero.org/users/11473951/items/RFL99MVW"],"itemData":{"id":688,"type":"webpage","title":"Rural Health | HRSA","URL":"https://www.hrsa.gov/rural-health","accessed":{"date-parts":[["2025",2,26]]}}}],"schema":"https://github.com/citation-style-language/schema/raw/master/csl-citation.json"} </w:instrText>
      </w:r>
      <w:r w:rsidR="00E7297B">
        <w:rPr>
          <w:rFonts w:ascii="Times New Roman" w:eastAsia="Times New Roman" w:hAnsi="Times New Roman" w:cs="Times New Roman"/>
        </w:rPr>
        <w:fldChar w:fldCharType="separate"/>
      </w:r>
      <w:r w:rsidR="00A10156" w:rsidRPr="00A10156">
        <w:rPr>
          <w:rFonts w:ascii="Times New Roman" w:hAnsi="Times New Roman" w:cs="Times New Roman"/>
        </w:rPr>
        <w:t>[12]</w:t>
      </w:r>
      <w:r w:rsidR="00E7297B">
        <w:rPr>
          <w:rFonts w:ascii="Times New Roman" w:eastAsia="Times New Roman" w:hAnsi="Times New Roman" w:cs="Times New Roman"/>
        </w:rPr>
        <w:fldChar w:fldCharType="end"/>
      </w:r>
      <w:r w:rsidRPr="40797928">
        <w:rPr>
          <w:rFonts w:ascii="Times New Roman" w:eastAsia="Times New Roman" w:hAnsi="Times New Roman" w:cs="Times New Roman"/>
        </w:rPr>
        <w:t>.</w:t>
      </w:r>
      <w:r w:rsidRPr="7FBF7866">
        <w:rPr>
          <w:rFonts w:ascii="Times New Roman" w:eastAsia="Times New Roman" w:hAnsi="Times New Roman" w:cs="Times New Roman"/>
        </w:rPr>
        <w:t xml:space="preserve"> They also emphasize the need for investments in mobile clinics, urgent care centers, and training for local healthcare professionals. Collaborative efforts between governments and humanitarian agencies are essential to reaching remote populations and ensuring they receive the care and knowledge they need.</w:t>
      </w:r>
    </w:p>
    <w:p w14:paraId="2711AF0E" w14:textId="4D126CD2" w:rsidR="47C4224B" w:rsidRDefault="47C4224B" w:rsidP="00426662">
      <w:pPr>
        <w:spacing w:after="0"/>
        <w:ind w:firstLine="720"/>
        <w:rPr>
          <w:rFonts w:ascii="Times New Roman" w:eastAsia="Times New Roman" w:hAnsi="Times New Roman" w:cs="Times New Roman"/>
        </w:rPr>
      </w:pPr>
      <w:r w:rsidRPr="7FBF7866">
        <w:rPr>
          <w:rFonts w:ascii="Times New Roman" w:eastAsia="Times New Roman" w:hAnsi="Times New Roman" w:cs="Times New Roman"/>
        </w:rPr>
        <w:t>Recognizing the widespread nature of these challenges, our health literacy app can be adapted to address healthcare gaps on national and global scales. One approach is to integrate Federally Qualified Health Centers (FQHCs) and Rural Health Clinics (RHCs) into our mapping feature so that users can locate the nearest care facilities. By adding insurance filtering, individuals can identify providers who accept their coverage—such as Medicaid, Medicare, or equivalents outside the U.S.—easing financial and logistical barriers. The app’s multilingual health literacy tools, including educational modules and symptom checkers, will be tailored to diverse populations, while government and nonprofit partnerships can help maintain an up-to-date healthcare provider database and boost outreach efforts. Moreover, the app will adapt to specific global regions by incorporating culturally relevant health literacy content and region-specific medical resources. In areas where healthcare professionals are scarce, AI-driven diagnostics can offer basic symptom assessments, potentially guiding users toward appropriate care.</w:t>
      </w:r>
    </w:p>
    <w:p w14:paraId="3E526B57" w14:textId="06B5EDDC" w:rsidR="0F8BB825" w:rsidRDefault="0F8BB825" w:rsidP="00D73B0F">
      <w:pPr>
        <w:pStyle w:val="Heading2"/>
        <w:numPr>
          <w:ilvl w:val="0"/>
          <w:numId w:val="11"/>
        </w:numPr>
      </w:pPr>
      <w:bookmarkStart w:id="5" w:name="_Toc196162237"/>
      <w:r>
        <w:t xml:space="preserve">Social </w:t>
      </w:r>
      <w:r w:rsidR="2EA7F3E5">
        <w:t>and</w:t>
      </w:r>
      <w:r>
        <w:t xml:space="preserve"> Cultural Context</w:t>
      </w:r>
      <w:bookmarkEnd w:id="5"/>
    </w:p>
    <w:p w14:paraId="654D431D" w14:textId="3107CC5E" w:rsidR="001C49E1" w:rsidRPr="00954FF3" w:rsidRDefault="00AD7EB3" w:rsidP="001C49E1">
      <w:pPr>
        <w:widowControl w:val="0"/>
        <w:spacing w:after="0" w:line="276" w:lineRule="auto"/>
        <w:ind w:firstLine="720"/>
        <w:rPr>
          <w:rFonts w:ascii="Times New Roman" w:eastAsia="Times New Roman" w:hAnsi="Times New Roman" w:cs="Times New Roman"/>
          <w:bCs/>
        </w:rPr>
      </w:pPr>
      <w:r>
        <w:rPr>
          <w:rFonts w:ascii="Times New Roman" w:eastAsia="Times New Roman" w:hAnsi="Times New Roman" w:cs="Times New Roman"/>
          <w:bCs/>
        </w:rPr>
        <w:t xml:space="preserve">Understanding the </w:t>
      </w:r>
      <w:r w:rsidR="00436D7E">
        <w:rPr>
          <w:rFonts w:ascii="Times New Roman" w:eastAsia="Times New Roman" w:hAnsi="Times New Roman" w:cs="Times New Roman"/>
          <w:bCs/>
        </w:rPr>
        <w:t>social context is crucial in ensuring the effectiveness and acceptance of the HealthHub software. The</w:t>
      </w:r>
      <w:r w:rsidR="004E4A87">
        <w:rPr>
          <w:rFonts w:ascii="Times New Roman" w:eastAsia="Times New Roman" w:hAnsi="Times New Roman" w:cs="Times New Roman"/>
          <w:bCs/>
        </w:rPr>
        <w:t xml:space="preserve"> social, cultural, and linguistic factors that shape these populations are to be carefully considered in the creation </w:t>
      </w:r>
      <w:r w:rsidR="00AF6900">
        <w:rPr>
          <w:rFonts w:ascii="Times New Roman" w:eastAsia="Times New Roman" w:hAnsi="Times New Roman" w:cs="Times New Roman"/>
          <w:bCs/>
        </w:rPr>
        <w:t xml:space="preserve">of a relevant and sustainable solution. </w:t>
      </w:r>
      <w:r w:rsidR="00385DB0">
        <w:rPr>
          <w:rFonts w:ascii="Times New Roman" w:eastAsia="Times New Roman" w:hAnsi="Times New Roman" w:cs="Times New Roman"/>
          <w:bCs/>
        </w:rPr>
        <w:t xml:space="preserve">By truly understanding these factors, the </w:t>
      </w:r>
      <w:r w:rsidR="00EF25CB">
        <w:rPr>
          <w:rFonts w:ascii="Times New Roman" w:eastAsia="Times New Roman" w:hAnsi="Times New Roman" w:cs="Times New Roman"/>
          <w:bCs/>
        </w:rPr>
        <w:t>software can be tailored to meet specific needs and overcome potential</w:t>
      </w:r>
      <w:r w:rsidR="001C49E1">
        <w:rPr>
          <w:rFonts w:ascii="Times New Roman" w:eastAsia="Times New Roman" w:hAnsi="Times New Roman" w:cs="Times New Roman"/>
          <w:bCs/>
        </w:rPr>
        <w:t xml:space="preserve">, thereby enhancing its impact as a tool for positive social change in healthcare. </w:t>
      </w:r>
    </w:p>
    <w:p w14:paraId="40CF1BA8" w14:textId="6A13532C" w:rsidR="79E15140" w:rsidRDefault="001C49E1" w:rsidP="00657540">
      <w:pPr>
        <w:widowControl w:val="0"/>
        <w:spacing w:before="240" w:after="0" w:line="276" w:lineRule="auto"/>
        <w:rPr>
          <w:rFonts w:ascii="Times New Roman" w:eastAsia="Times New Roman" w:hAnsi="Times New Roman" w:cs="Times New Roman"/>
          <w:b/>
          <w:color w:val="000000" w:themeColor="text1"/>
        </w:rPr>
      </w:pPr>
      <w:r>
        <w:rPr>
          <w:rFonts w:ascii="Times New Roman" w:eastAsia="Times New Roman" w:hAnsi="Times New Roman" w:cs="Times New Roman"/>
          <w:b/>
        </w:rPr>
        <w:t>Population Makeup</w:t>
      </w:r>
    </w:p>
    <w:p w14:paraId="2F2BDA72" w14:textId="3D5B86EA" w:rsidR="00B2DF6F" w:rsidRDefault="00BC5694" w:rsidP="00657540">
      <w:pPr>
        <w:widowControl w:val="0"/>
        <w:spacing w:after="0" w:line="276" w:lineRule="auto"/>
        <w:ind w:firstLine="720"/>
        <w:rPr>
          <w:rFonts w:ascii="Times New Roman" w:eastAsia="Times New Roman" w:hAnsi="Times New Roman" w:cs="Times New Roman"/>
        </w:rPr>
      </w:pPr>
      <w:r>
        <w:rPr>
          <w:rFonts w:ascii="Times New Roman" w:eastAsia="Times New Roman" w:hAnsi="Times New Roman" w:cs="Times New Roman"/>
        </w:rPr>
        <w:t>The p</w:t>
      </w:r>
      <w:r w:rsidR="79E15140" w:rsidRPr="00B2DF6F">
        <w:rPr>
          <w:rFonts w:ascii="Times New Roman" w:eastAsia="Times New Roman" w:hAnsi="Times New Roman" w:cs="Times New Roman"/>
        </w:rPr>
        <w:t>opulation Composition</w:t>
      </w:r>
      <w:r>
        <w:rPr>
          <w:rFonts w:ascii="Times New Roman" w:eastAsia="Times New Roman" w:hAnsi="Times New Roman" w:cs="Times New Roman"/>
        </w:rPr>
        <w:t xml:space="preserve"> of rural America is m</w:t>
      </w:r>
      <w:r w:rsidR="79E15140" w:rsidRPr="00B2DF6F">
        <w:rPr>
          <w:rFonts w:ascii="Times New Roman" w:eastAsia="Times New Roman" w:hAnsi="Times New Roman" w:cs="Times New Roman"/>
        </w:rPr>
        <w:t xml:space="preserve">ainly white (over 85%), but in recent years there has been an increase in Latinx and minority African American families. It should also be noted that Ohio is one of the states with the largest Amish population in the United States </w:t>
      </w:r>
      <w:r w:rsidR="00876021">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{"citationID":"EmHB3zuH","properties":{"formattedCitation":"[13]","plainCitation":"[13]","noteIndex":0},"citationItems":[{"id":725,"uris":["http://zotero.org/users/11473951/items/YZB9J9JI"],"itemData":{"id":725,"type":"webpage","abstract":"Stats displayed in columns and rows with title, ID, notes, sources and release date. Many tables are in downloadable XLS, CSV and PDF file formats.","container-title":"Census.gov","language":"en","note":"section: Government","title":"2020 Decennial Census Data Tables","URL":"https://www.census.gov/programs-surveys/decennial-census/decade/2020/2020-tables.html","author":[{"family":"Bureau","given":"US Census"}],"accessed":{"date-parts":[["2025",2,27]]}}}],"schema":"https://github.com/citation-style-language/schema/raw/master/csl-citation.json"} </w:instrText>
      </w:r>
      <w:r w:rsidR="00876021">
        <w:rPr>
          <w:rFonts w:ascii="Times New Roman" w:eastAsia="Times New Roman" w:hAnsi="Times New Roman" w:cs="Times New Roman"/>
        </w:rPr>
        <w:fldChar w:fldCharType="separate"/>
      </w:r>
      <w:r w:rsidR="00A10156" w:rsidRPr="00A10156">
        <w:rPr>
          <w:rFonts w:ascii="Times New Roman" w:hAnsi="Times New Roman" w:cs="Times New Roman"/>
        </w:rPr>
        <w:t>[13]</w:t>
      </w:r>
      <w:r w:rsidR="00876021">
        <w:rPr>
          <w:rFonts w:ascii="Times New Roman" w:eastAsia="Times New Roman" w:hAnsi="Times New Roman" w:cs="Times New Roman"/>
        </w:rPr>
        <w:fldChar w:fldCharType="end"/>
      </w:r>
    </w:p>
    <w:p w14:paraId="42A33A91" w14:textId="1EC3F8BE" w:rsidR="00127D0B" w:rsidRDefault="79E15140" w:rsidP="00657540">
      <w:pPr>
        <w:widowControl w:val="0"/>
        <w:spacing w:before="240" w:after="0" w:line="276" w:lineRule="auto"/>
        <w:rPr>
          <w:rFonts w:ascii="Times New Roman" w:eastAsia="Times New Roman" w:hAnsi="Times New Roman" w:cs="Times New Roman"/>
        </w:rPr>
      </w:pPr>
      <w:r w:rsidRPr="4393757A">
        <w:rPr>
          <w:rFonts w:ascii="Times New Roman" w:eastAsia="Times New Roman" w:hAnsi="Times New Roman" w:cs="Times New Roman"/>
          <w:b/>
        </w:rPr>
        <w:lastRenderedPageBreak/>
        <w:t xml:space="preserve">Religion, Culture and </w:t>
      </w:r>
      <w:r w:rsidR="00F37A74">
        <w:rPr>
          <w:rFonts w:ascii="Times New Roman" w:eastAsia="Times New Roman" w:hAnsi="Times New Roman" w:cs="Times New Roman"/>
          <w:b/>
        </w:rPr>
        <w:t>Health Perceptions</w:t>
      </w:r>
    </w:p>
    <w:p w14:paraId="6DB7A04E" w14:textId="0612E9D6" w:rsidR="000A3200" w:rsidRPr="00EA0B44" w:rsidRDefault="000B7EFF" w:rsidP="00E829EB">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ab/>
      </w:r>
      <w:r w:rsidR="4CB9BE8F">
        <w:rPr>
          <w:rFonts w:ascii="Times New Roman" w:eastAsia="Times New Roman" w:hAnsi="Times New Roman" w:cs="Times New Roman"/>
        </w:rPr>
        <w:t>Religion is a large part of any cultur</w:t>
      </w:r>
      <w:r w:rsidR="28ED13A6">
        <w:rPr>
          <w:rFonts w:ascii="Times New Roman" w:eastAsia="Times New Roman" w:hAnsi="Times New Roman" w:cs="Times New Roman"/>
        </w:rPr>
        <w:t xml:space="preserve">e, and as such is crucial to consider when developing a technology to </w:t>
      </w:r>
      <w:r w:rsidR="351ADCDA">
        <w:rPr>
          <w:rFonts w:ascii="Times New Roman" w:eastAsia="Times New Roman" w:hAnsi="Times New Roman" w:cs="Times New Roman"/>
        </w:rPr>
        <w:t>aid any community. For HealthHub, the culture and religion for rural Ohio was examine</w:t>
      </w:r>
      <w:r w:rsidR="693D63A2">
        <w:rPr>
          <w:rFonts w:ascii="Times New Roman" w:eastAsia="Times New Roman" w:hAnsi="Times New Roman" w:cs="Times New Roman"/>
        </w:rPr>
        <w:t xml:space="preserve">d. </w:t>
      </w:r>
      <w:r w:rsidR="1D6843FF" w:rsidRPr="00DB30C1">
        <w:rPr>
          <w:rFonts w:ascii="Times New Roman" w:eastAsia="Times New Roman" w:hAnsi="Times New Roman" w:cs="Times New Roman"/>
        </w:rPr>
        <w:t>Christianity dominates in terms of religion, and church gatherings are the core of community life</w:t>
      </w:r>
      <w:r w:rsidR="4385B840" w:rsidRPr="00DB30C1">
        <w:rPr>
          <w:rFonts w:ascii="Times New Roman" w:eastAsia="Times New Roman" w:hAnsi="Times New Roman" w:cs="Times New Roman"/>
        </w:rPr>
        <w:t xml:space="preserve"> </w:t>
      </w:r>
      <w:r w:rsidR="00BD7B8E">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{"citationID":"JzgHIfLW","properties":{"formattedCitation":"[13]","plainCitation":"[13]","noteIndex":0},"citationItems":[{"id":725,"uris":["http://zotero.org/users/11473951/items/YZB9J9JI"],"itemData":{"id":725,"type":"webpage","abstract":"Stats displayed in columns and rows with title, ID, notes, sources and release date. Many tables are in downloadable XLS, CSV and PDF file formats.","container-title":"Census.gov","language":"en","note":"section: Government","title":"2020 Decennial Census Data Tables","URL":"https://www.census.gov/programs-surveys/decennial-census/decade/2020/2020-tables.html","author":[{"family":"Bureau","given":"US Census"}],"accessed":{"date-parts":[["2025",2,27]]}}}],"schema":"https://github.com/citation-style-language/schema/raw/master/csl-citation.json"} </w:instrText>
      </w:r>
      <w:r w:rsidR="00BD7B8E">
        <w:rPr>
          <w:rFonts w:ascii="Times New Roman" w:eastAsia="Times New Roman" w:hAnsi="Times New Roman" w:cs="Times New Roman"/>
        </w:rPr>
        <w:fldChar w:fldCharType="separate"/>
      </w:r>
      <w:r w:rsidR="00A10156" w:rsidRPr="00A10156">
        <w:rPr>
          <w:rFonts w:ascii="Times New Roman" w:hAnsi="Times New Roman" w:cs="Times New Roman"/>
        </w:rPr>
        <w:t>[13]</w:t>
      </w:r>
      <w:r w:rsidR="00BD7B8E">
        <w:rPr>
          <w:rFonts w:ascii="Times New Roman" w:eastAsia="Times New Roman" w:hAnsi="Times New Roman" w:cs="Times New Roman"/>
        </w:rPr>
        <w:fldChar w:fldCharType="end"/>
      </w:r>
      <w:r w:rsidR="2F336F8A" w:rsidRPr="00DB30C1">
        <w:rPr>
          <w:rFonts w:ascii="Times New Roman" w:eastAsia="Times New Roman" w:hAnsi="Times New Roman" w:cs="Times New Roman"/>
        </w:rPr>
        <w:t>.</w:t>
      </w:r>
      <w:r w:rsidR="1D6843FF" w:rsidRPr="00DB30C1">
        <w:rPr>
          <w:rFonts w:ascii="Times New Roman" w:eastAsia="Times New Roman" w:hAnsi="Times New Roman" w:cs="Times New Roman"/>
        </w:rPr>
        <w:t xml:space="preserve"> </w:t>
      </w:r>
      <w:r w:rsidR="693D63A2">
        <w:rPr>
          <w:rFonts w:ascii="Times New Roman" w:eastAsia="Times New Roman" w:hAnsi="Times New Roman" w:cs="Times New Roman"/>
        </w:rPr>
        <w:t>There is also a large Amish community</w:t>
      </w:r>
      <w:r w:rsidR="42828025">
        <w:rPr>
          <w:rFonts w:ascii="Times New Roman" w:eastAsia="Times New Roman" w:hAnsi="Times New Roman" w:cs="Times New Roman"/>
        </w:rPr>
        <w:t xml:space="preserve"> which</w:t>
      </w:r>
      <w:r w:rsidR="3345326B">
        <w:rPr>
          <w:rFonts w:ascii="Times New Roman" w:eastAsia="Times New Roman" w:hAnsi="Times New Roman" w:cs="Times New Roman"/>
        </w:rPr>
        <w:t>,</w:t>
      </w:r>
      <w:r w:rsidR="42828025">
        <w:rPr>
          <w:rFonts w:ascii="Times New Roman" w:eastAsia="Times New Roman" w:hAnsi="Times New Roman" w:cs="Times New Roman"/>
        </w:rPr>
        <w:t xml:space="preserve"> due to their religious teachings</w:t>
      </w:r>
      <w:r w:rsidR="7B7112BE">
        <w:rPr>
          <w:rFonts w:ascii="Times New Roman" w:eastAsia="Times New Roman" w:hAnsi="Times New Roman" w:cs="Times New Roman"/>
        </w:rPr>
        <w:t>,</w:t>
      </w:r>
      <w:r w:rsidR="35ABF0B0">
        <w:rPr>
          <w:rFonts w:ascii="Times New Roman" w:eastAsia="Times New Roman" w:hAnsi="Times New Roman" w:cs="Times New Roman"/>
        </w:rPr>
        <w:t xml:space="preserve"> </w:t>
      </w:r>
      <w:r w:rsidR="3E0515D0">
        <w:rPr>
          <w:rFonts w:ascii="Times New Roman" w:eastAsia="Times New Roman" w:hAnsi="Times New Roman" w:cs="Times New Roman"/>
        </w:rPr>
        <w:t>avoids</w:t>
      </w:r>
      <w:r w:rsidR="42828025">
        <w:rPr>
          <w:rFonts w:ascii="Times New Roman" w:eastAsia="Times New Roman" w:hAnsi="Times New Roman" w:cs="Times New Roman"/>
        </w:rPr>
        <w:t xml:space="preserve"> the use of electricity and modern technology. </w:t>
      </w:r>
      <w:r w:rsidR="1D6843FF" w:rsidRPr="00DB30C1">
        <w:rPr>
          <w:rFonts w:ascii="Times New Roman" w:eastAsia="Times New Roman" w:hAnsi="Times New Roman" w:cs="Times New Roman"/>
        </w:rPr>
        <w:t>Due to religious or living environment reasons, psychological disorders are not taken seriously or even ignored</w:t>
      </w:r>
      <w:r w:rsidR="6EEE1985" w:rsidRPr="00DB30C1">
        <w:rPr>
          <w:rFonts w:ascii="Times New Roman" w:eastAsia="Times New Roman" w:hAnsi="Times New Roman" w:cs="Times New Roman"/>
        </w:rPr>
        <w:t xml:space="preserve"> </w:t>
      </w:r>
      <w:r w:rsidR="004E5246">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{"citationID":"9GBhf1zP","properties":{"formattedCitation":"[14]","plainCitation":"[14]","noteIndex":0},"citationItems":[{"id":701,"uris":["http://zotero.org/users/11473951/items/S97X4V8B"],"itemData":{"id":701,"type":"webpage","title":"The Amish in Ohio: 2024 Guide (70+ Communities) - Amish America","URL":"https://amishamerica.com/ohio-amish/","accessed":{"date-parts":[["2025",2,26]]}}}],"schema":"https://github.com/citation-style-language/schema/raw/master/csl-citation.json"} </w:instrText>
      </w:r>
      <w:r w:rsidR="004E5246">
        <w:rPr>
          <w:rFonts w:ascii="Times New Roman" w:eastAsia="Times New Roman" w:hAnsi="Times New Roman" w:cs="Times New Roman"/>
        </w:rPr>
        <w:fldChar w:fldCharType="separate"/>
      </w:r>
      <w:r w:rsidR="00A10156" w:rsidRPr="00A10156">
        <w:rPr>
          <w:rFonts w:ascii="Times New Roman" w:hAnsi="Times New Roman" w:cs="Times New Roman"/>
        </w:rPr>
        <w:t>[14]</w:t>
      </w:r>
      <w:r w:rsidR="004E5246">
        <w:rPr>
          <w:rFonts w:ascii="Times New Roman" w:eastAsia="Times New Roman" w:hAnsi="Times New Roman" w:cs="Times New Roman"/>
        </w:rPr>
        <w:fldChar w:fldCharType="end"/>
      </w:r>
      <w:r w:rsidR="2F336F8A" w:rsidRPr="00DB30C1">
        <w:rPr>
          <w:rFonts w:ascii="Times New Roman" w:eastAsia="Times New Roman" w:hAnsi="Times New Roman" w:cs="Times New Roman"/>
        </w:rPr>
        <w:t>.</w:t>
      </w:r>
      <w:r w:rsidR="1D6843FF" w:rsidRPr="00DB30C1">
        <w:rPr>
          <w:rFonts w:ascii="Times New Roman" w:eastAsia="Times New Roman" w:hAnsi="Times New Roman" w:cs="Times New Roman"/>
        </w:rPr>
        <w:t xml:space="preserve"> Low health awareness, economic pressure or other reasons also make people only seek medical attention when the condition worsens.</w:t>
      </w:r>
      <w:r w:rsidR="317C86BC">
        <w:rPr>
          <w:rFonts w:ascii="Times New Roman" w:eastAsia="Times New Roman" w:hAnsi="Times New Roman" w:cs="Times New Roman"/>
          <w:color w:val="000000" w:themeColor="text1"/>
        </w:rPr>
        <w:t xml:space="preserve"> </w:t>
      </w:r>
      <w:r w:rsidR="1D6843FF" w:rsidRPr="00DB30C1">
        <w:rPr>
          <w:rFonts w:ascii="Times New Roman" w:eastAsia="Times New Roman" w:hAnsi="Times New Roman" w:cs="Times New Roman"/>
        </w:rPr>
        <w:t xml:space="preserve">Traditional and conservative values, </w:t>
      </w:r>
      <w:r w:rsidR="2D3DECA5">
        <w:rPr>
          <w:rFonts w:ascii="Times New Roman" w:eastAsia="Times New Roman" w:hAnsi="Times New Roman" w:cs="Times New Roman"/>
        </w:rPr>
        <w:t>prevalent in the area often mean people are</w:t>
      </w:r>
      <w:r w:rsidR="1D6843FF" w:rsidRPr="00E829EB">
        <w:rPr>
          <w:rFonts w:ascii="Times New Roman" w:eastAsia="Times New Roman" w:hAnsi="Times New Roman" w:cs="Times New Roman"/>
        </w:rPr>
        <w:t xml:space="preserve"> </w:t>
      </w:r>
      <w:r w:rsidR="1D6843FF" w:rsidRPr="00DB30C1">
        <w:rPr>
          <w:rFonts w:ascii="Times New Roman" w:eastAsia="Times New Roman" w:hAnsi="Times New Roman" w:cs="Times New Roman"/>
        </w:rPr>
        <w:t>cautious towards government and external intervention. The perspective on technology is more pragmatic, with a lower acceptance of new technologies unless they can directly solve existing problems. Because of the relatively sparse population in the community, the relationships between neighbors are closer, relying on mutual assistance among neighbors, and trust in "outsiders" takes time to establish</w:t>
      </w:r>
      <w:r w:rsidR="0D99F3F6" w:rsidRPr="00DB30C1">
        <w:rPr>
          <w:rFonts w:ascii="Times New Roman" w:eastAsia="Times New Roman" w:hAnsi="Times New Roman" w:cs="Times New Roman"/>
        </w:rPr>
        <w:t xml:space="preserve"> </w:t>
      </w:r>
      <w:r w:rsidR="007320E2">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{"citationID":"yVcCt6lw","properties":{"formattedCitation":"[15]","plainCitation":"[15]","noteIndex":0},"citationItems":[{"id":693,"uris":["http://zotero.org/users/11473951/items/EIPFXARS"],"itemData":{"id":693,"type":"webpage","abstract":"The Ohio Rural Health Improvement Plan provides a snapshot of Ohio's rural populations, the health status and behaviors of its population, and the current health priorities the ORHA aims to address across the state.","language":"english","title":"Ohio Rural Health Improvement Plan","URL":"https://www.ohioruralhealth.org/ohio-rural-health-improvement-plan","author":[{"family":"Association","given":"Ohio Rural Health"}],"accessed":{"date-parts":[["2025",2,26]]}}}],"schema":"https://github.com/citation-style-language/schema/raw/master/csl-citation.json"} </w:instrText>
      </w:r>
      <w:r w:rsidR="007320E2">
        <w:rPr>
          <w:rFonts w:ascii="Times New Roman" w:eastAsia="Times New Roman" w:hAnsi="Times New Roman" w:cs="Times New Roman"/>
        </w:rPr>
        <w:fldChar w:fldCharType="separate"/>
      </w:r>
      <w:r w:rsidR="00A10156" w:rsidRPr="00A10156">
        <w:rPr>
          <w:rFonts w:ascii="Times New Roman" w:hAnsi="Times New Roman" w:cs="Times New Roman"/>
        </w:rPr>
        <w:t>[15]</w:t>
      </w:r>
      <w:r w:rsidR="007320E2">
        <w:rPr>
          <w:rFonts w:ascii="Times New Roman" w:eastAsia="Times New Roman" w:hAnsi="Times New Roman" w:cs="Times New Roman"/>
        </w:rPr>
        <w:fldChar w:fldCharType="end"/>
      </w:r>
    </w:p>
    <w:p w14:paraId="6F482CE2" w14:textId="50D804AA" w:rsidR="00BE277D" w:rsidRDefault="00862145" w:rsidP="00657540">
      <w:pPr>
        <w:widowControl w:val="0"/>
        <w:spacing w:before="240" w:after="0" w:line="276" w:lineRule="auto"/>
        <w:rPr>
          <w:rFonts w:ascii="Times New Roman" w:eastAsia="Times New Roman" w:hAnsi="Times New Roman" w:cs="Times New Roman"/>
        </w:rPr>
      </w:pPr>
      <w:r w:rsidRPr="090CA178">
        <w:rPr>
          <w:rFonts w:ascii="Times New Roman" w:eastAsia="Times New Roman" w:hAnsi="Times New Roman" w:cs="Times New Roman"/>
          <w:b/>
        </w:rPr>
        <w:t>Language</w:t>
      </w:r>
    </w:p>
    <w:p w14:paraId="15028A41" w14:textId="5E4E814C" w:rsidR="00B2DF6F" w:rsidRPr="00EA0B44" w:rsidRDefault="00BE277D" w:rsidP="00EA0B44">
      <w:pPr>
        <w:widowControl w:val="0"/>
        <w:spacing w:after="0" w:line="276"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rPr>
        <w:t>Rural Americans m</w:t>
      </w:r>
      <w:r w:rsidR="79E15140" w:rsidRPr="00B2DF6F">
        <w:rPr>
          <w:rFonts w:ascii="Times New Roman" w:eastAsia="Times New Roman" w:hAnsi="Times New Roman" w:cs="Times New Roman"/>
        </w:rPr>
        <w:t xml:space="preserve">ainly </w:t>
      </w:r>
      <w:r>
        <w:rPr>
          <w:rFonts w:ascii="Times New Roman" w:eastAsia="Times New Roman" w:hAnsi="Times New Roman" w:cs="Times New Roman"/>
        </w:rPr>
        <w:t xml:space="preserve">speak </w:t>
      </w:r>
      <w:r w:rsidR="79E15140" w:rsidRPr="00B2DF6F">
        <w:rPr>
          <w:rFonts w:ascii="Times New Roman" w:eastAsia="Times New Roman" w:hAnsi="Times New Roman" w:cs="Times New Roman"/>
        </w:rPr>
        <w:t>in English, but there are also Spanish speakers. Amish people may use “Pennsylvania Dutch” as daily language.</w:t>
      </w:r>
      <w:r w:rsidR="4F938A31" w:rsidRPr="3E5B74EC">
        <w:rPr>
          <w:rFonts w:ascii="Times New Roman" w:eastAsia="Times New Roman" w:hAnsi="Times New Roman" w:cs="Times New Roman"/>
        </w:rPr>
        <w:t xml:space="preserve"> </w:t>
      </w:r>
      <w:r w:rsidR="00732162">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{"citationID":"Zgr7pFMt","properties":{"formattedCitation":"[13]","plainCitation":"[13]","noteIndex":0},"citationItems":[{"id":725,"uris":["http://zotero.org/users/11473951/items/YZB9J9JI"],"itemData":{"id":725,"type":"webpage","abstract":"Stats displayed in columns and rows with title, ID, notes, sources and release date. Many tables are in downloadable XLS, CSV and PDF file formats.","container-title":"Census.gov","language":"en","note":"section: Government","title":"2020 Decennial Census Data Tables","URL":"https://www.census.gov/programs-surveys/decennial-census/decade/2020/2020-tables.html","author":[{"family":"Bureau","given":"US Census"}],"accessed":{"date-parts":[["2025",2,27]]}}}],"schema":"https://github.com/citation-style-language/schema/raw/master/csl-citation.json"} </w:instrText>
      </w:r>
      <w:r w:rsidR="00732162">
        <w:rPr>
          <w:rFonts w:ascii="Times New Roman" w:eastAsia="Times New Roman" w:hAnsi="Times New Roman" w:cs="Times New Roman"/>
        </w:rPr>
        <w:fldChar w:fldCharType="separate"/>
      </w:r>
      <w:r w:rsidR="00A10156" w:rsidRPr="00A10156">
        <w:rPr>
          <w:rFonts w:ascii="Times New Roman" w:hAnsi="Times New Roman" w:cs="Times New Roman"/>
        </w:rPr>
        <w:t>[13]</w:t>
      </w:r>
      <w:r w:rsidR="00732162">
        <w:rPr>
          <w:rFonts w:ascii="Times New Roman" w:eastAsia="Times New Roman" w:hAnsi="Times New Roman" w:cs="Times New Roman"/>
        </w:rPr>
        <w:fldChar w:fldCharType="end"/>
      </w:r>
    </w:p>
    <w:p w14:paraId="650D0FCB" w14:textId="26557FC1" w:rsidR="79E15140" w:rsidRDefault="00F37A74" w:rsidP="00657540">
      <w:pPr>
        <w:widowControl w:val="0"/>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Barriers to Engagement and Access</w:t>
      </w:r>
    </w:p>
    <w:p w14:paraId="19C948CC" w14:textId="1CF29FE5" w:rsidR="00364CFA" w:rsidRPr="00EA0B44" w:rsidRDefault="000A3200" w:rsidP="00364CFA">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ab/>
        <w:t xml:space="preserve">Working to aid this population prevents several challenges or limitations. </w:t>
      </w:r>
      <w:r w:rsidR="79E15140" w:rsidRPr="007E3D52">
        <w:rPr>
          <w:rFonts w:ascii="Times New Roman" w:eastAsia="Times New Roman" w:hAnsi="Times New Roman" w:cs="Times New Roman"/>
        </w:rPr>
        <w:t>The common health problems in rural areas are chronic diseases with high incidence, drug addiction, and psychological illness</w:t>
      </w:r>
      <w:r w:rsidR="6673EDAE" w:rsidRPr="000A3200">
        <w:rPr>
          <w:rFonts w:ascii="Times New Roman" w:eastAsia="Times New Roman" w:hAnsi="Times New Roman" w:cs="Times New Roman"/>
        </w:rPr>
        <w:t xml:space="preserve"> </w:t>
      </w:r>
      <w:r w:rsidR="007F500F">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{"citationID":"hr1yXyV6","properties":{"formattedCitation":"[15]","plainCitation":"[15]","noteIndex":0},"citationItems":[{"id":693,"uris":["http://zotero.org/users/11473951/items/EIPFXARS"],"itemData":{"id":693,"type":"webpage","abstract":"The Ohio Rural Health Improvement Plan provides a snapshot of Ohio's rural populations, the health status and behaviors of its population, and the current health priorities the ORHA aims to address across the state.","language":"english","title":"Ohio Rural Health Improvement Plan","URL":"https://www.ohioruralhealth.org/ohio-rural-health-improvement-plan","author":[{"family":"Association","given":"Ohio Rural Health"}],"accessed":{"date-parts":[["2025",2,26]]}}}],"schema":"https://github.com/citation-style-language/schema/raw/master/csl-citation.json"} </w:instrText>
      </w:r>
      <w:r w:rsidR="007F500F">
        <w:rPr>
          <w:rFonts w:ascii="Times New Roman" w:eastAsia="Times New Roman" w:hAnsi="Times New Roman" w:cs="Times New Roman"/>
        </w:rPr>
        <w:fldChar w:fldCharType="separate"/>
      </w:r>
      <w:r w:rsidR="00A10156" w:rsidRPr="00A10156">
        <w:rPr>
          <w:rFonts w:ascii="Times New Roman" w:hAnsi="Times New Roman" w:cs="Times New Roman"/>
        </w:rPr>
        <w:t>[15]</w:t>
      </w:r>
      <w:r w:rsidR="007F500F">
        <w:rPr>
          <w:rFonts w:ascii="Times New Roman" w:eastAsia="Times New Roman" w:hAnsi="Times New Roman" w:cs="Times New Roman"/>
        </w:rPr>
        <w:fldChar w:fldCharType="end"/>
      </w:r>
      <w:r w:rsidR="27BB6FC0" w:rsidRPr="000A3200">
        <w:rPr>
          <w:rFonts w:ascii="Times New Roman" w:eastAsia="Times New Roman" w:hAnsi="Times New Roman" w:cs="Times New Roman"/>
        </w:rPr>
        <w:t>.</w:t>
      </w:r>
      <w:r w:rsidR="79E15140" w:rsidRPr="007E3D52">
        <w:rPr>
          <w:rFonts w:ascii="Times New Roman" w:eastAsia="Times New Roman" w:hAnsi="Times New Roman" w:cs="Times New Roman"/>
        </w:rPr>
        <w:t xml:space="preserve"> However, these diseases cannot be treated in the short term and require long-term medical treatment. It takes too long to see results and they also always ignored them. This makes it difficult for our website to establish trust relationships locally and promote it.</w:t>
      </w:r>
      <w:r>
        <w:rPr>
          <w:rFonts w:ascii="Times New Roman" w:eastAsia="Times New Roman" w:hAnsi="Times New Roman" w:cs="Times New Roman"/>
        </w:rPr>
        <w:t xml:space="preserve"> Economic pressure will also compound on previous issues which makes the poor avoid seeking medical care</w:t>
      </w:r>
      <w:r w:rsidR="09C0DBBB">
        <w:rPr>
          <w:rFonts w:ascii="Times New Roman" w:eastAsia="Times New Roman" w:hAnsi="Times New Roman" w:cs="Times New Roman"/>
        </w:rPr>
        <w:t xml:space="preserve"> </w:t>
      </w:r>
      <w:r w:rsidR="00F56A0F">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{"citationID":"v7t0iCtO","properties":{"formattedCitation":"[16]","plainCitation":"[16]","noteIndex":0},"citationItems":[{"id":699,"uris":["http://zotero.org/users/11473951/items/P8XRA5NR"],"itemData":{"id":699,"type":"article-journal","container-title":"Journal of Health Disparities Research and Practice","ISSN":"2166-5222","issue":"5","source":"COinS","title":"Environmental and Health Disparities in Appalachian Ohio: Perceptions and Realities","title-short":"Environmental and Health Disparities in Appalachian Ohio","URL":"https://digitalscholarship.unlv.edu/jhdrp/vol7/iss5/5","volume":"7","author":[{"family":"Morrone","given":"Michele"},{"family":"Kruse","given":"Natalie"},{"family":"Chadwick","given":"Amy"}],"issued":{"date-parts":[["2015",1,23]]}}}],"schema":"https://github.com/citation-style-language/schema/raw/master/csl-citation.json"} </w:instrText>
      </w:r>
      <w:r w:rsidR="00F56A0F">
        <w:rPr>
          <w:rFonts w:ascii="Times New Roman" w:eastAsia="Times New Roman" w:hAnsi="Times New Roman" w:cs="Times New Roman"/>
        </w:rPr>
        <w:fldChar w:fldCharType="separate"/>
      </w:r>
      <w:r w:rsidR="00A10156" w:rsidRPr="00A10156">
        <w:rPr>
          <w:rFonts w:ascii="Times New Roman" w:hAnsi="Times New Roman" w:cs="Times New Roman"/>
        </w:rPr>
        <w:t>[16]</w:t>
      </w:r>
      <w:r w:rsidR="00F56A0F">
        <w:rPr>
          <w:rFonts w:ascii="Times New Roman" w:eastAsia="Times New Roman" w:hAnsi="Times New Roman" w:cs="Times New Roman"/>
        </w:rPr>
        <w:fldChar w:fldCharType="end"/>
      </w:r>
      <w:r w:rsidR="558978CE">
        <w:rPr>
          <w:rFonts w:ascii="Times New Roman" w:eastAsia="Times New Roman" w:hAnsi="Times New Roman" w:cs="Times New Roman"/>
        </w:rPr>
        <w:t>.</w:t>
      </w:r>
      <w:r>
        <w:rPr>
          <w:rFonts w:ascii="Times New Roman" w:eastAsia="Times New Roman" w:hAnsi="Times New Roman" w:cs="Times New Roman"/>
        </w:rPr>
        <w:t xml:space="preserve"> This is due to the high cost that is often associated with </w:t>
      </w:r>
      <w:r w:rsidR="003960DD">
        <w:rPr>
          <w:rFonts w:ascii="Times New Roman" w:eastAsia="Times New Roman" w:hAnsi="Times New Roman" w:cs="Times New Roman"/>
        </w:rPr>
        <w:t xml:space="preserve">it. </w:t>
      </w:r>
      <w:r w:rsidR="00387184">
        <w:rPr>
          <w:rFonts w:ascii="Times New Roman" w:eastAsia="Times New Roman" w:hAnsi="Times New Roman" w:cs="Times New Roman"/>
        </w:rPr>
        <w:t xml:space="preserve">Since those in </w:t>
      </w:r>
      <w:r w:rsidR="00CD2076">
        <w:rPr>
          <w:rFonts w:ascii="Times New Roman" w:eastAsia="Times New Roman" w:hAnsi="Times New Roman" w:cs="Times New Roman"/>
        </w:rPr>
        <w:t>the Amish</w:t>
      </w:r>
      <w:r w:rsidR="00387184">
        <w:rPr>
          <w:rFonts w:ascii="Times New Roman" w:eastAsia="Times New Roman" w:hAnsi="Times New Roman" w:cs="Times New Roman"/>
        </w:rPr>
        <w:t xml:space="preserve"> </w:t>
      </w:r>
      <w:r w:rsidR="001269F5">
        <w:rPr>
          <w:rFonts w:ascii="Times New Roman" w:eastAsia="Times New Roman" w:hAnsi="Times New Roman" w:cs="Times New Roman"/>
        </w:rPr>
        <w:t xml:space="preserve">community do not use mobile phones, or even the internet, a </w:t>
      </w:r>
      <w:r w:rsidR="00CD2076">
        <w:rPr>
          <w:rFonts w:ascii="Times New Roman" w:eastAsia="Times New Roman" w:hAnsi="Times New Roman" w:cs="Times New Roman"/>
        </w:rPr>
        <w:t xml:space="preserve">modern technology solution </w:t>
      </w:r>
      <w:r w:rsidR="004673C8">
        <w:rPr>
          <w:rFonts w:ascii="Times New Roman" w:eastAsia="Times New Roman" w:hAnsi="Times New Roman" w:cs="Times New Roman"/>
        </w:rPr>
        <w:t xml:space="preserve">cannot be used by them. </w:t>
      </w:r>
      <w:r w:rsidR="002A573E">
        <w:rPr>
          <w:rFonts w:ascii="Times New Roman" w:eastAsia="Times New Roman" w:hAnsi="Times New Roman" w:cs="Times New Roman"/>
        </w:rPr>
        <w:t>A</w:t>
      </w:r>
      <w:r w:rsidR="00C768CA">
        <w:rPr>
          <w:rFonts w:ascii="Times New Roman" w:eastAsia="Times New Roman" w:hAnsi="Times New Roman" w:cs="Times New Roman"/>
        </w:rPr>
        <w:t xml:space="preserve"> </w:t>
      </w:r>
      <w:r w:rsidR="00364CFA">
        <w:rPr>
          <w:rFonts w:ascii="Times New Roman" w:eastAsia="Times New Roman" w:hAnsi="Times New Roman" w:cs="Times New Roman"/>
        </w:rPr>
        <w:t>website-based</w:t>
      </w:r>
      <w:r w:rsidR="00165A0F">
        <w:rPr>
          <w:rFonts w:ascii="Times New Roman" w:eastAsia="Times New Roman" w:hAnsi="Times New Roman" w:cs="Times New Roman"/>
        </w:rPr>
        <w:t xml:space="preserve"> healthcare resource would not </w:t>
      </w:r>
      <w:r w:rsidR="007C3352">
        <w:rPr>
          <w:rFonts w:ascii="Times New Roman" w:eastAsia="Times New Roman" w:hAnsi="Times New Roman" w:cs="Times New Roman"/>
        </w:rPr>
        <w:t>be</w:t>
      </w:r>
      <w:r w:rsidR="00097CD2">
        <w:rPr>
          <w:rFonts w:ascii="Times New Roman" w:eastAsia="Times New Roman" w:hAnsi="Times New Roman" w:cs="Times New Roman"/>
        </w:rPr>
        <w:t xml:space="preserve"> applicable in this </w:t>
      </w:r>
      <w:r w:rsidR="00364CFA">
        <w:rPr>
          <w:rFonts w:ascii="Times New Roman" w:eastAsia="Times New Roman" w:hAnsi="Times New Roman" w:cs="Times New Roman"/>
        </w:rPr>
        <w:t xml:space="preserve">community. </w:t>
      </w:r>
    </w:p>
    <w:p w14:paraId="4EE73845" w14:textId="072C8E64" w:rsidR="0D7DDD2B" w:rsidRDefault="0D7DDD2B" w:rsidP="00D73B0F">
      <w:pPr>
        <w:pStyle w:val="Heading2"/>
        <w:numPr>
          <w:ilvl w:val="0"/>
          <w:numId w:val="11"/>
        </w:numPr>
      </w:pPr>
      <w:bookmarkStart w:id="6" w:name="_Toc196162238"/>
      <w:r>
        <w:t>Physical Context</w:t>
      </w:r>
      <w:bookmarkEnd w:id="6"/>
    </w:p>
    <w:p w14:paraId="6DF9B6C0" w14:textId="4DC7CECD" w:rsidR="0057724D" w:rsidRPr="004E6733" w:rsidRDefault="00798F2E" w:rsidP="00657540">
      <w:pPr>
        <w:spacing w:after="0"/>
        <w:ind w:firstLine="720"/>
        <w:rPr>
          <w:rFonts w:ascii="Times New Roman" w:eastAsia="Times New Roman" w:hAnsi="Times New Roman" w:cs="Times New Roman"/>
          <w:color w:val="000000" w:themeColor="text1"/>
        </w:rPr>
      </w:pPr>
      <w:r w:rsidRPr="004E6733">
        <w:rPr>
          <w:rFonts w:ascii="Times New Roman" w:eastAsia="Times New Roman" w:hAnsi="Times New Roman" w:cs="Times New Roman"/>
        </w:rPr>
        <w:t xml:space="preserve">Rural Ohio faces significant challenges in healthcare access due to limited broadband infrastructure, transportation barriers, and a shortage of healthcare providers. </w:t>
      </w:r>
      <w:r w:rsidR="002A4170" w:rsidRPr="004E6733">
        <w:rPr>
          <w:rStyle w:val="s1"/>
          <w:rFonts w:ascii="Times New Roman" w:hAnsi="Times New Roman" w:cs="Times New Roman"/>
        </w:rPr>
        <w:t xml:space="preserve">People in </w:t>
      </w:r>
      <w:r w:rsidR="00A16A20" w:rsidRPr="004E6733">
        <w:rPr>
          <w:rStyle w:val="s1"/>
          <w:rFonts w:ascii="Times New Roman" w:hAnsi="Times New Roman" w:cs="Times New Roman"/>
        </w:rPr>
        <w:t>Rur</w:t>
      </w:r>
      <w:r w:rsidR="00B777B0" w:rsidRPr="004E6733">
        <w:rPr>
          <w:rStyle w:val="s1"/>
          <w:rFonts w:ascii="Times New Roman" w:hAnsi="Times New Roman" w:cs="Times New Roman"/>
        </w:rPr>
        <w:t>a</w:t>
      </w:r>
      <w:r w:rsidR="00A16A20" w:rsidRPr="004E6733">
        <w:rPr>
          <w:rStyle w:val="s1"/>
          <w:rFonts w:ascii="Times New Roman" w:hAnsi="Times New Roman" w:cs="Times New Roman"/>
        </w:rPr>
        <w:t>l Ohio</w:t>
      </w:r>
      <w:r w:rsidR="002A4170" w:rsidRPr="004E6733">
        <w:rPr>
          <w:rStyle w:val="s1"/>
          <w:rFonts w:ascii="Times New Roman" w:hAnsi="Times New Roman" w:cs="Times New Roman"/>
        </w:rPr>
        <w:t xml:space="preserve"> </w:t>
      </w:r>
      <w:r w:rsidR="00915BBC" w:rsidRPr="004E6733">
        <w:rPr>
          <w:rStyle w:val="s1"/>
          <w:rFonts w:ascii="Times New Roman" w:hAnsi="Times New Roman" w:cs="Times New Roman"/>
        </w:rPr>
        <w:t xml:space="preserve">often </w:t>
      </w:r>
      <w:r w:rsidR="000E4065" w:rsidRPr="004E6733">
        <w:rPr>
          <w:rStyle w:val="s1"/>
          <w:rFonts w:ascii="Times New Roman" w:hAnsi="Times New Roman" w:cs="Times New Roman"/>
        </w:rPr>
        <w:t xml:space="preserve">have limited access to </w:t>
      </w:r>
      <w:r w:rsidR="00623697" w:rsidRPr="004E6733">
        <w:rPr>
          <w:rStyle w:val="s1"/>
          <w:rFonts w:ascii="Times New Roman" w:hAnsi="Times New Roman" w:cs="Times New Roman"/>
        </w:rPr>
        <w:t xml:space="preserve">technology, </w:t>
      </w:r>
      <w:r w:rsidR="000E4065" w:rsidRPr="004E6733">
        <w:rPr>
          <w:rStyle w:val="s1"/>
          <w:rFonts w:ascii="Times New Roman" w:hAnsi="Times New Roman" w:cs="Times New Roman"/>
        </w:rPr>
        <w:t>and</w:t>
      </w:r>
      <w:r w:rsidR="00623697" w:rsidRPr="004E6733">
        <w:rPr>
          <w:rStyle w:val="s1"/>
          <w:rFonts w:ascii="Times New Roman" w:hAnsi="Times New Roman" w:cs="Times New Roman"/>
        </w:rPr>
        <w:t xml:space="preserve"> those who do </w:t>
      </w:r>
      <w:r w:rsidR="000E4065" w:rsidRPr="004E6733">
        <w:rPr>
          <w:rStyle w:val="s1"/>
          <w:rFonts w:ascii="Times New Roman" w:hAnsi="Times New Roman" w:cs="Times New Roman"/>
        </w:rPr>
        <w:t>typically</w:t>
      </w:r>
      <w:r w:rsidR="00623697" w:rsidRPr="004E6733">
        <w:rPr>
          <w:rStyle w:val="s1"/>
          <w:rFonts w:ascii="Times New Roman" w:hAnsi="Times New Roman" w:cs="Times New Roman"/>
        </w:rPr>
        <w:t xml:space="preserve"> rely on </w:t>
      </w:r>
      <w:r w:rsidR="00C655B9" w:rsidRPr="004E6733">
        <w:rPr>
          <w:rStyle w:val="s1"/>
          <w:rFonts w:ascii="Times New Roman" w:hAnsi="Times New Roman" w:cs="Times New Roman"/>
        </w:rPr>
        <w:t xml:space="preserve">cellular devices </w:t>
      </w:r>
      <w:r w:rsidR="000E4065" w:rsidRPr="004E6733">
        <w:rPr>
          <w:rStyle w:val="s1"/>
          <w:rFonts w:ascii="Times New Roman" w:hAnsi="Times New Roman" w:cs="Times New Roman"/>
        </w:rPr>
        <w:t xml:space="preserve">for communication and </w:t>
      </w:r>
      <w:r w:rsidR="000A4C76" w:rsidRPr="004E6733">
        <w:rPr>
          <w:rStyle w:val="s1"/>
          <w:rFonts w:ascii="Times New Roman" w:hAnsi="Times New Roman" w:cs="Times New Roman"/>
        </w:rPr>
        <w:t>information.</w:t>
      </w:r>
      <w:r w:rsidR="000A4C76" w:rsidRPr="004E6733">
        <w:rPr>
          <w:rFonts w:ascii="Times New Roman" w:eastAsia="Times New Roman" w:hAnsi="Times New Roman" w:cs="Times New Roman"/>
        </w:rPr>
        <w:t xml:space="preserve"> </w:t>
      </w:r>
      <w:r w:rsidRPr="004E6733">
        <w:rPr>
          <w:rFonts w:ascii="Times New Roman" w:eastAsia="Times New Roman" w:hAnsi="Times New Roman" w:cs="Times New Roman"/>
        </w:rPr>
        <w:t xml:space="preserve">Many </w:t>
      </w:r>
      <w:r w:rsidR="00804655" w:rsidRPr="004E6733">
        <w:rPr>
          <w:rFonts w:ascii="Times New Roman" w:eastAsia="Times New Roman" w:hAnsi="Times New Roman" w:cs="Times New Roman"/>
        </w:rPr>
        <w:t>of these</w:t>
      </w:r>
      <w:r w:rsidRPr="004E6733">
        <w:rPr>
          <w:rFonts w:ascii="Times New Roman" w:eastAsia="Times New Roman" w:hAnsi="Times New Roman" w:cs="Times New Roman"/>
        </w:rPr>
        <w:t xml:space="preserve"> areas in Ohio experience poor internet connectivity, with some communities relying on outdated DSL networks or lacking broadband access altogether</w:t>
      </w:r>
      <w:r w:rsidR="00B564B9" w:rsidRPr="004E6733">
        <w:rPr>
          <w:rFonts w:ascii="Times New Roman" w:eastAsia="Times New Roman" w:hAnsi="Times New Roman" w:cs="Times New Roman"/>
        </w:rPr>
        <w:t xml:space="preserve"> </w:t>
      </w:r>
      <w:r w:rsidR="00071F96" w:rsidRPr="004E6733">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{"citationID":"t9s725T2","properties":{"formattedCitation":"[17]","plainCitation":"[17]","noteIndex":0},"citationItems":[{"id":702,"uris":["http://zotero.org/users/11473951/items/8WHG8MGQ"],"itemData":{"id":702,"type":"webpage","abstract":"Fayette County received funding to connect rural areas to the internet","language":"en","title":"Broadband expansion helps rural Ohio residents connect","URL":"https://spectrumnews1.com/oh/columbus/news/2024/11/18/broadband-expansion-helps-rural-residents-connect-","accessed":{"date-parts":[["2025",2,26]]}}}],"schema":"https://github.com/citation-style-language/schema/raw/master/csl-citation.json"} </w:instrText>
      </w:r>
      <w:r w:rsidR="00071F96" w:rsidRPr="004E6733">
        <w:rPr>
          <w:rFonts w:ascii="Times New Roman" w:eastAsia="Times New Roman" w:hAnsi="Times New Roman" w:cs="Times New Roman"/>
        </w:rPr>
        <w:fldChar w:fldCharType="separate"/>
      </w:r>
      <w:r w:rsidR="00A10156" w:rsidRPr="00A10156">
        <w:rPr>
          <w:rFonts w:ascii="Times New Roman" w:hAnsi="Times New Roman" w:cs="Times New Roman"/>
        </w:rPr>
        <w:t>[17]</w:t>
      </w:r>
      <w:r w:rsidR="00071F96" w:rsidRPr="004E6733">
        <w:rPr>
          <w:rFonts w:ascii="Times New Roman" w:eastAsia="Times New Roman" w:hAnsi="Times New Roman" w:cs="Times New Roman"/>
        </w:rPr>
        <w:fldChar w:fldCharType="end"/>
      </w:r>
      <w:r w:rsidRPr="004E6733">
        <w:rPr>
          <w:rFonts w:ascii="Times New Roman" w:eastAsia="Times New Roman" w:hAnsi="Times New Roman" w:cs="Times New Roman"/>
        </w:rPr>
        <w:t>. This digital divide affects the ability of residents to use online health resources, including telehealth services, medical provider directories, and digital health literacy tools</w:t>
      </w:r>
      <w:r w:rsidR="00C3109B" w:rsidRPr="004E6733">
        <w:rPr>
          <w:rFonts w:ascii="Times New Roman" w:eastAsia="Times New Roman" w:hAnsi="Times New Roman" w:cs="Times New Roman"/>
        </w:rPr>
        <w:t xml:space="preserve"> </w:t>
      </w:r>
      <w:r w:rsidR="00D9263F" w:rsidRPr="004E6733">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{"citationID":"wB1t4wuC","properties":{"formattedCitation":"[18]","plainCitation":"[18]","noteIndex":0},"citationItems":[{"id":695,"uris":["http://zotero.org/users/11473951/items/7MFX9VU7"],"itemData":{"id":695,"type":"post-weblog","abstract":"Ohioans living in rural, Appalachian counties are dying early at a higher rate than the rest of the state, according to a new report.","container-title":"Ohio Capital Journal","language":"en-US","title":"New report explores barriers to health care access in rural Ohio • Ohio Capital Journal","URL":"https://ohiocapitaljournal.com/2024/09/09/new-report-explores-barriers-to-health-care-access-in-rural-ohio/","author":[{"family":"Henry","given":"Megan"}],"accessed":{"date-parts":[["2025",2,26]]},"issued":{"date-parts":[["2024",9,9]]}}}],"schema":"https://github.com/citation-style-language/schema/raw/master/csl-citation.json"} </w:instrText>
      </w:r>
      <w:r w:rsidR="00D9263F" w:rsidRPr="004E6733">
        <w:rPr>
          <w:rFonts w:ascii="Times New Roman" w:eastAsia="Times New Roman" w:hAnsi="Times New Roman" w:cs="Times New Roman"/>
        </w:rPr>
        <w:fldChar w:fldCharType="separate"/>
      </w:r>
      <w:r w:rsidR="00A10156" w:rsidRPr="00A10156">
        <w:rPr>
          <w:rFonts w:ascii="Times New Roman" w:hAnsi="Times New Roman" w:cs="Times New Roman"/>
        </w:rPr>
        <w:t>[18]</w:t>
      </w:r>
      <w:r w:rsidR="00D9263F" w:rsidRPr="004E6733">
        <w:rPr>
          <w:rFonts w:ascii="Times New Roman" w:eastAsia="Times New Roman" w:hAnsi="Times New Roman" w:cs="Times New Roman"/>
        </w:rPr>
        <w:fldChar w:fldCharType="end"/>
      </w:r>
      <w:r w:rsidR="00D2476D" w:rsidRPr="004E6733">
        <w:rPr>
          <w:rFonts w:ascii="Times New Roman" w:eastAsia="Times New Roman" w:hAnsi="Times New Roman" w:cs="Times New Roman"/>
        </w:rPr>
        <w:t xml:space="preserve">. </w:t>
      </w:r>
      <w:r w:rsidRPr="004E6733">
        <w:rPr>
          <w:rFonts w:ascii="Times New Roman" w:eastAsia="Times New Roman" w:hAnsi="Times New Roman" w:cs="Times New Roman"/>
        </w:rPr>
        <w:t xml:space="preserve">Additionally, unreliable cellular coverage in some regions further limits the feasibility of app-based healthcare solutions. Public libraries and community centers serve as essential </w:t>
      </w:r>
      <w:r w:rsidRPr="004E6733">
        <w:rPr>
          <w:rFonts w:ascii="Times New Roman" w:eastAsia="Times New Roman" w:hAnsi="Times New Roman" w:cs="Times New Roman"/>
        </w:rPr>
        <w:lastRenderedPageBreak/>
        <w:t>digital access points for many rural residents, but inconsistent availability and operating hours create accessibility gaps</w:t>
      </w:r>
      <w:r w:rsidR="0078147E" w:rsidRPr="004E6733">
        <w:rPr>
          <w:rFonts w:ascii="Times New Roman" w:eastAsia="Times New Roman" w:hAnsi="Times New Roman" w:cs="Times New Roman"/>
        </w:rPr>
        <w:t xml:space="preserve"> </w:t>
      </w:r>
      <w:r w:rsidR="0078147E" w:rsidRPr="004E6733">
        <w:rPr>
          <w:rFonts w:ascii="Times New Roman" w:eastAsia="Times New Roman" w:hAnsi="Times New Roman" w:cs="Times New Roman"/>
        </w:rPr>
        <w:fldChar w:fldCharType="begin"/>
      </w:r>
      <w:r w:rsidR="00A10156">
        <w:rPr>
          <w:rFonts w:eastAsia="Times New Roman"/>
        </w:rPr>
        <w:instrText xml:space="preserve"> ADDIN ZOTERO_ITEM CSL_CITATION {"citationID":"vOnvF6Ql","properties":{"formattedCitation":"[19]","plainCitation":"[19]","noteIndex":0},"citationItems":[{"id":698,"uris":["http://zotero.org/users/11473951/items/5AYRS9LK"],"itemData":{"id":698,"type":"webpage","abstract":"Providing independent and nonpartisan analysis needed to create evidence-informed state health policy that improves health value for Ohioans.","language":"en","title":"08/30/2024: New HPIO data snapshot highlights health challenges in rural, Appalachian Ohio | News","title-short":"08/30/2024","URL":"https://www.healthpolicyohio.org/health-policy-news/2024/08/30/new-hpio-data-snapshot-highlights-health-challenges-in-rural-appalachian-ohio","accessed":{"date-parts":[["2025",2,26]]}}}],"schema":"https://github.com/citation-style-language/schema/raw/master/csl-citation.json"} </w:instrText>
      </w:r>
      <w:r w:rsidR="0078147E" w:rsidRPr="004E6733">
        <w:rPr>
          <w:rFonts w:ascii="Times New Roman" w:eastAsia="Times New Roman" w:hAnsi="Times New Roman" w:cs="Times New Roman"/>
        </w:rPr>
        <w:fldChar w:fldCharType="separate"/>
      </w:r>
      <w:r w:rsidR="00A10156" w:rsidRPr="00A10156">
        <w:rPr>
          <w:rFonts w:ascii="Times New Roman" w:hAnsi="Times New Roman" w:cs="Times New Roman"/>
        </w:rPr>
        <w:t>[19]</w:t>
      </w:r>
      <w:r w:rsidR="0078147E" w:rsidRPr="004E6733">
        <w:rPr>
          <w:rFonts w:ascii="Times New Roman" w:eastAsia="Times New Roman" w:hAnsi="Times New Roman" w:cs="Times New Roman"/>
        </w:rPr>
        <w:fldChar w:fldCharType="end"/>
      </w:r>
      <w:r w:rsidRPr="004E6733">
        <w:rPr>
          <w:rFonts w:ascii="Times New Roman" w:eastAsia="Times New Roman" w:hAnsi="Times New Roman" w:cs="Times New Roman"/>
        </w:rPr>
        <w:t>.</w:t>
      </w:r>
    </w:p>
    <w:p w14:paraId="74B2F574" w14:textId="4F1742C5" w:rsidR="00DE7F3F" w:rsidRDefault="00798F2E" w:rsidP="00987BA1">
      <w:pPr>
        <w:spacing w:after="0" w:line="276" w:lineRule="auto"/>
        <w:ind w:firstLine="720"/>
        <w:rPr>
          <w:rFonts w:ascii="Times New Roman" w:eastAsia="Times New Roman" w:hAnsi="Times New Roman" w:cs="Times New Roman"/>
        </w:rPr>
      </w:pPr>
      <w:r w:rsidRPr="00B2DF6F">
        <w:rPr>
          <w:rFonts w:ascii="Times New Roman" w:eastAsia="Times New Roman" w:hAnsi="Times New Roman" w:cs="Times New Roman"/>
        </w:rPr>
        <w:t>Beyond internet access, geographic and weather-related factors also play a role in limiting healthcare availability. Many rural Ohioans live miles away from the nearest hospital or specialized medical provider, leading to long travel times and limited appointment availability</w:t>
      </w:r>
      <w:r w:rsidR="0014741E">
        <w:rPr>
          <w:rFonts w:ascii="Times New Roman" w:eastAsia="Times New Roman" w:hAnsi="Times New Roman" w:cs="Times New Roman"/>
        </w:rPr>
        <w:t xml:space="preserve"> </w:t>
      </w:r>
      <w:r w:rsidR="00442EB7">
        <w:rPr>
          <w:rFonts w:ascii="Times New Roman" w:eastAsia="Times New Roman" w:hAnsi="Times New Roman" w:cs="Times New Roman"/>
        </w:rPr>
        <w:fldChar w:fldCharType="begin"/>
      </w:r>
      <w:r w:rsidR="00A67272">
        <w:rPr>
          <w:rFonts w:ascii="Times New Roman" w:eastAsia="Times New Roman" w:hAnsi="Times New Roman" w:cs="Times New Roman"/>
        </w:rPr>
        <w:instrText xml:space="preserve"> ADDIN ZOTERO_ITEM CSL_CITATION {"citationID":"sLuAzbWz","properties":{"formattedCitation":"[1]","plainCitation":"[1]","noteIndex":0},"citationItems":[{"id":680,"uris":["http://zotero.org/users/11473951/items/FBN9P87T"],"itemData":{"id":680,"type":"webpage","title":"Rural Ohio faces tough healthcare challenges","URL":"https://www.news5cleveland.com/news/local-news/rural-ohio-faces-tough-healthcare-challenges","accessed":{"date-parts":[["2025",2,26]]}}}],"schema":"https://github.com/citation-style-language/schema/raw/master/csl-citation.json"} </w:instrText>
      </w:r>
      <w:r w:rsidR="00442EB7">
        <w:rPr>
          <w:rFonts w:ascii="Times New Roman" w:eastAsia="Times New Roman" w:hAnsi="Times New Roman" w:cs="Times New Roman"/>
        </w:rPr>
        <w:fldChar w:fldCharType="separate"/>
      </w:r>
      <w:r w:rsidR="00A06BB7" w:rsidRPr="00A06BB7">
        <w:rPr>
          <w:rFonts w:ascii="Times New Roman" w:hAnsi="Times New Roman" w:cs="Times New Roman"/>
        </w:rPr>
        <w:t>[1]</w:t>
      </w:r>
      <w:r w:rsidR="00442EB7">
        <w:rPr>
          <w:rFonts w:ascii="Times New Roman" w:eastAsia="Times New Roman" w:hAnsi="Times New Roman" w:cs="Times New Roman"/>
        </w:rPr>
        <w:fldChar w:fldCharType="end"/>
      </w:r>
      <w:r w:rsidRPr="00B2DF6F">
        <w:rPr>
          <w:rFonts w:ascii="Times New Roman" w:eastAsia="Times New Roman" w:hAnsi="Times New Roman" w:cs="Times New Roman"/>
        </w:rPr>
        <w:t>. Seasonal weather conditions, such as heavy snowfall and flooding, can make travel even more difficult, further restricting timely medical access</w:t>
      </w:r>
      <w:r w:rsidR="005C74C5">
        <w:rPr>
          <w:rFonts w:ascii="Times New Roman" w:eastAsia="Times New Roman" w:hAnsi="Times New Roman" w:cs="Times New Roman"/>
        </w:rPr>
        <w:t xml:space="preserve"> </w:t>
      </w:r>
      <w:r w:rsidR="000E0325">
        <w:rPr>
          <w:rFonts w:ascii="Times New Roman" w:eastAsia="Times New Roman" w:hAnsi="Times New Roman" w:cs="Times New Roman"/>
        </w:rPr>
        <w:fldChar w:fldCharType="begin"/>
      </w:r>
      <w:r w:rsidR="00CA7F05">
        <w:rPr>
          <w:rFonts w:ascii="Times New Roman" w:eastAsia="Times New Roman" w:hAnsi="Times New Roman" w:cs="Times New Roman"/>
        </w:rPr>
        <w:instrText xml:space="preserve"> ADDIN ZOTERO_ITEM CSL_CITATION {"citationID":"RUrjCgvT","properties":{"formattedCitation":"[2]","plainCitation":"[2]","noteIndex":0},"citationItems":[{"id":678,"uris":["http://zotero.org/users/11473951/items/MHBE86ID"],"itemData":{"id":678,"type":"webpage","abstract":"Providing independent and nonpartisan analysis needed to create evidence-informed state health policy that improves health value for Ohioans.","language":"en","title":"08/16/2024: Graphic of the week: Access to health providers in rural Ohio | News","title-short":"08/16/2024","URL":"https://www.healthpolicyohio.org/health-policy-news/2024/08/16/graphic-of-the-week-access-to-health-providers-in-rural-ohio","accessed":{"date-parts":[["2025",2,26]]}}}],"schema":"https://github.com/citation-style-language/schema/raw/master/csl-citation.json"} </w:instrText>
      </w:r>
      <w:r w:rsidR="000E0325">
        <w:rPr>
          <w:rFonts w:ascii="Times New Roman" w:eastAsia="Times New Roman" w:hAnsi="Times New Roman" w:cs="Times New Roman"/>
        </w:rPr>
        <w:fldChar w:fldCharType="separate"/>
      </w:r>
      <w:r w:rsidR="00A06BB7" w:rsidRPr="00A06BB7">
        <w:rPr>
          <w:rFonts w:ascii="Times New Roman" w:hAnsi="Times New Roman" w:cs="Times New Roman"/>
        </w:rPr>
        <w:t>[2]</w:t>
      </w:r>
      <w:r w:rsidR="000E0325">
        <w:rPr>
          <w:rFonts w:ascii="Times New Roman" w:eastAsia="Times New Roman" w:hAnsi="Times New Roman" w:cs="Times New Roman"/>
        </w:rPr>
        <w:fldChar w:fldCharType="end"/>
      </w:r>
      <w:r w:rsidR="002C29BA">
        <w:rPr>
          <w:rFonts w:ascii="Times New Roman" w:eastAsia="Times New Roman" w:hAnsi="Times New Roman" w:cs="Times New Roman"/>
        </w:rPr>
        <w:t xml:space="preserve">. </w:t>
      </w:r>
      <w:r w:rsidRPr="00B2DF6F">
        <w:rPr>
          <w:rFonts w:ascii="Times New Roman" w:eastAsia="Times New Roman" w:hAnsi="Times New Roman" w:cs="Times New Roman"/>
        </w:rPr>
        <w:t xml:space="preserve">Additionally, rural communities tend to have aging populations, who may face challenges using mobile technology due to low digital literacy or limited smartphone access. </w:t>
      </w:r>
    </w:p>
    <w:p w14:paraId="48A2E4EA" w14:textId="77777777" w:rsidR="00987BA1" w:rsidRPr="00987BA1" w:rsidRDefault="00987BA1" w:rsidP="00987BA1">
      <w:pPr>
        <w:spacing w:after="0" w:line="276" w:lineRule="auto"/>
        <w:ind w:firstLine="720"/>
        <w:rPr>
          <w:rFonts w:ascii="Times New Roman" w:eastAsia="Times New Roman" w:hAnsi="Times New Roman" w:cs="Times New Roman"/>
        </w:rPr>
      </w:pPr>
    </w:p>
    <w:p w14:paraId="722D6203" w14:textId="48FB30A7" w:rsidR="00987BA1" w:rsidRDefault="00987BA1" w:rsidP="00987BA1">
      <w:pPr>
        <w:spacing w:after="0"/>
        <w:rPr>
          <w:rFonts w:ascii="Times New Roman" w:hAnsi="Times New Roman" w:cs="Times New Roman"/>
        </w:rPr>
      </w:pPr>
      <w:r>
        <w:rPr>
          <w:rFonts w:ascii="Times New Roman" w:hAnsi="Times New Roman" w:cs="Times New Roman"/>
        </w:rPr>
        <w:t>The preceding sections established the social, physical and healthcare-related challenges facing underserved populations, particularly in rural Ohio. These findings shaped the criteria used to evaluate potential design strategies for HealthHub, ensuring that all proposed solutions would remain grounded in the realities of the users and the environments they aim to serve.</w:t>
      </w:r>
    </w:p>
    <w:p w14:paraId="010E3F8A" w14:textId="77777777" w:rsidR="00987BA1" w:rsidRPr="00DE7F3F" w:rsidRDefault="00987BA1" w:rsidP="00987BA1">
      <w:pPr>
        <w:rPr>
          <w:rFonts w:ascii="Times New Roman" w:hAnsi="Times New Roman" w:cs="Times New Roman"/>
        </w:rPr>
      </w:pPr>
    </w:p>
    <w:p w14:paraId="76DB8FC5" w14:textId="42B4CFFB" w:rsidR="1E289DD2" w:rsidRDefault="1E289DD2" w:rsidP="00D73B0F">
      <w:pPr>
        <w:pStyle w:val="Heading2"/>
        <w:numPr>
          <w:ilvl w:val="0"/>
          <w:numId w:val="11"/>
        </w:numPr>
      </w:pPr>
      <w:bookmarkStart w:id="7" w:name="_Toc196162239"/>
      <w:r>
        <w:t>Design Options</w:t>
      </w:r>
      <w:r w:rsidR="00F37A74">
        <w:t xml:space="preserve"> and Evaluation</w:t>
      </w:r>
      <w:bookmarkEnd w:id="7"/>
    </w:p>
    <w:p w14:paraId="67D400E4" w14:textId="5599BFC5" w:rsidR="1E289DD2" w:rsidRDefault="1E289DD2" w:rsidP="00C26A23">
      <w:pPr>
        <w:pStyle w:val="Heading3"/>
        <w:numPr>
          <w:ilvl w:val="1"/>
          <w:numId w:val="11"/>
        </w:numPr>
        <w:ind w:left="1800" w:hanging="720"/>
      </w:pPr>
      <w:bookmarkStart w:id="8" w:name="_Toc196162240"/>
      <w:r>
        <w:t xml:space="preserve">Platform </w:t>
      </w:r>
      <w:r w:rsidR="006623D8">
        <w:t>Selection</w:t>
      </w:r>
      <w:bookmarkEnd w:id="8"/>
    </w:p>
    <w:p w14:paraId="2197D337" w14:textId="5A41CAEA" w:rsidR="009D2E14" w:rsidRPr="00EA0B44" w:rsidRDefault="20AD4EE1" w:rsidP="55D871B5">
      <w:pPr>
        <w:spacing w:after="0" w:line="276" w:lineRule="auto"/>
        <w:ind w:firstLine="720"/>
        <w:rPr>
          <w:rFonts w:ascii="Times New Roman" w:eastAsia="Times New Roman" w:hAnsi="Times New Roman" w:cs="Times New Roman"/>
        </w:rPr>
      </w:pPr>
      <w:r w:rsidRPr="55D871B5">
        <w:rPr>
          <w:rFonts w:ascii="Times New Roman" w:eastAsia="Times New Roman" w:hAnsi="Times New Roman" w:cs="Times New Roman"/>
        </w:rPr>
        <w:t xml:space="preserve">When designing a digital health literacy platform for rural Americans, a critical decision is whether to develop a mobile application (app) or a web-based platform (website). This choice affects accessibility, usability, cost, and long-term maintenance. Both options have strengths and trade-offs. Selecting the most appropriate solution requires evaluating factors such as user demographics, internet access, and technical constraints. </w:t>
      </w:r>
    </w:p>
    <w:p w14:paraId="4E9B6163" w14:textId="255CD09C" w:rsidR="74E2B950" w:rsidRDefault="20AD4EE1" w:rsidP="00657540">
      <w:pPr>
        <w:keepNext/>
        <w:keepLines/>
        <w:spacing w:before="240" w:after="0" w:line="276" w:lineRule="auto"/>
        <w:rPr>
          <w:rFonts w:ascii="Times New Roman" w:eastAsia="Times New Roman" w:hAnsi="Times New Roman" w:cs="Times New Roman"/>
          <w:b/>
          <w:bCs/>
          <w:color w:val="000000" w:themeColor="text1"/>
        </w:rPr>
      </w:pPr>
      <w:r w:rsidRPr="55D871B5">
        <w:rPr>
          <w:rFonts w:ascii="Times New Roman" w:eastAsia="Times New Roman" w:hAnsi="Times New Roman" w:cs="Times New Roman"/>
          <w:b/>
          <w:bCs/>
        </w:rPr>
        <w:t>Accessibility and User Experience</w:t>
      </w:r>
    </w:p>
    <w:p w14:paraId="73E8763D" w14:textId="63D0A2B5" w:rsidR="009D2E14" w:rsidRPr="00EA0B44" w:rsidRDefault="20AD4EE1" w:rsidP="55D871B5">
      <w:pPr>
        <w:spacing w:after="0" w:line="276" w:lineRule="auto"/>
        <w:ind w:firstLine="720"/>
        <w:rPr>
          <w:rFonts w:ascii="Times New Roman" w:eastAsia="Times New Roman" w:hAnsi="Times New Roman" w:cs="Times New Roman"/>
        </w:rPr>
      </w:pPr>
      <w:r w:rsidRPr="55D871B5">
        <w:rPr>
          <w:rFonts w:ascii="Times New Roman" w:eastAsia="Times New Roman" w:hAnsi="Times New Roman" w:cs="Times New Roman"/>
        </w:rPr>
        <w:t>Websites are accessible across multiple devices (phones, tablets, desktops) without requiring installation. They are particularly beneficial for users with limited storage space on their devices or those using shared/public computers (e.g., libraries, community centers). Mobile apps often provide a more seamless and responsive user experience, enabling features like offline access, push notifications, and device integrations (e.g., GPS, camera). However, apps require installation and storage space, which may be barriers for some users in rural areas with limited phone storage.</w:t>
      </w:r>
    </w:p>
    <w:p w14:paraId="433BD6F6" w14:textId="268C24FB" w:rsidR="20AD4EE1" w:rsidRDefault="20AD4EE1" w:rsidP="00657540">
      <w:pPr>
        <w:keepNext/>
        <w:keepLines/>
        <w:spacing w:before="240" w:after="0" w:line="276" w:lineRule="auto"/>
        <w:rPr>
          <w:rFonts w:ascii="Times New Roman" w:eastAsia="Times New Roman" w:hAnsi="Times New Roman" w:cs="Times New Roman"/>
          <w:b/>
          <w:bCs/>
          <w:color w:val="000000" w:themeColor="text1"/>
        </w:rPr>
      </w:pPr>
      <w:r w:rsidRPr="55D871B5">
        <w:rPr>
          <w:rFonts w:ascii="Times New Roman" w:eastAsia="Times New Roman" w:hAnsi="Times New Roman" w:cs="Times New Roman"/>
          <w:b/>
          <w:bCs/>
        </w:rPr>
        <w:t>Internet and Connectivity Considerations</w:t>
      </w:r>
    </w:p>
    <w:p w14:paraId="64E449C1" w14:textId="2BCA7E72" w:rsidR="009D2E14" w:rsidRPr="00EA0B44" w:rsidRDefault="20AD4EE1" w:rsidP="55D871B5">
      <w:pPr>
        <w:spacing w:after="0" w:line="276" w:lineRule="auto"/>
        <w:ind w:firstLine="720"/>
        <w:rPr>
          <w:rFonts w:ascii="Times New Roman" w:eastAsia="Times New Roman" w:hAnsi="Times New Roman" w:cs="Times New Roman"/>
        </w:rPr>
      </w:pPr>
      <w:r w:rsidRPr="55D871B5">
        <w:rPr>
          <w:rFonts w:ascii="Times New Roman" w:eastAsia="Times New Roman" w:hAnsi="Times New Roman" w:cs="Times New Roman"/>
        </w:rPr>
        <w:t>A website requires continuous internet access, which can be a limitation in rural areas with weak broadband infrastructure. However, progressive web apps (PWAs) can cache content for offline viewing. Native apps can be designed to work offline, allowing users to download necessary health resources and provider information for later access without internet connectivity. This feature is crucial for users in remote areas.</w:t>
      </w:r>
    </w:p>
    <w:p w14:paraId="353E9226" w14:textId="5705F5C6" w:rsidR="20AD4EE1" w:rsidRDefault="20AD4EE1" w:rsidP="00657540">
      <w:pPr>
        <w:keepNext/>
        <w:keepLines/>
        <w:spacing w:before="240" w:after="0" w:line="276" w:lineRule="auto"/>
        <w:rPr>
          <w:rFonts w:ascii="Times New Roman" w:eastAsia="Times New Roman" w:hAnsi="Times New Roman" w:cs="Times New Roman"/>
          <w:b/>
          <w:bCs/>
          <w:color w:val="000000" w:themeColor="text1"/>
        </w:rPr>
      </w:pPr>
      <w:r w:rsidRPr="55D871B5">
        <w:rPr>
          <w:rFonts w:ascii="Times New Roman" w:eastAsia="Times New Roman" w:hAnsi="Times New Roman" w:cs="Times New Roman"/>
          <w:b/>
          <w:bCs/>
        </w:rPr>
        <w:lastRenderedPageBreak/>
        <w:t>Development and Maintenance Costs</w:t>
      </w:r>
    </w:p>
    <w:p w14:paraId="6A69E300" w14:textId="42DF20F3" w:rsidR="009D2E14" w:rsidRPr="00EA0B44" w:rsidRDefault="20AD4EE1" w:rsidP="55D871B5">
      <w:pPr>
        <w:spacing w:after="0" w:line="276" w:lineRule="auto"/>
        <w:ind w:firstLine="720"/>
        <w:rPr>
          <w:rFonts w:ascii="Times New Roman" w:eastAsia="Times New Roman" w:hAnsi="Times New Roman" w:cs="Times New Roman"/>
        </w:rPr>
      </w:pPr>
      <w:r w:rsidRPr="55D871B5">
        <w:rPr>
          <w:rFonts w:ascii="Times New Roman" w:eastAsia="Times New Roman" w:hAnsi="Times New Roman" w:cs="Times New Roman"/>
        </w:rPr>
        <w:t>Websites are cheaper to develop and maintain since they require only one version that works across all devices via a browser. Updates are immediate and do not require user action. Developing a mobile app is more expensive and time-consuming, especially if aiming for both Android and iOS compatibility. Apps also require frequent updates, which depend on user action to install new versions.</w:t>
      </w:r>
    </w:p>
    <w:p w14:paraId="15EA1641" w14:textId="4B1509D9" w:rsidR="20AD4EE1" w:rsidRDefault="20AD4EE1" w:rsidP="00657540">
      <w:pPr>
        <w:keepNext/>
        <w:keepLines/>
        <w:spacing w:before="240" w:after="0" w:line="276" w:lineRule="auto"/>
        <w:rPr>
          <w:rFonts w:ascii="Times New Roman" w:eastAsia="Times New Roman" w:hAnsi="Times New Roman" w:cs="Times New Roman"/>
          <w:b/>
          <w:bCs/>
          <w:color w:val="000000" w:themeColor="text1"/>
        </w:rPr>
      </w:pPr>
      <w:r w:rsidRPr="55D871B5">
        <w:rPr>
          <w:rFonts w:ascii="Times New Roman" w:eastAsia="Times New Roman" w:hAnsi="Times New Roman" w:cs="Times New Roman"/>
          <w:b/>
          <w:bCs/>
        </w:rPr>
        <w:t>Security and Privacy</w:t>
      </w:r>
    </w:p>
    <w:p w14:paraId="720988C3" w14:textId="12A0A49C" w:rsidR="009D2E14" w:rsidRPr="00EA0B44" w:rsidRDefault="20AD4EE1" w:rsidP="55D871B5">
      <w:pPr>
        <w:spacing w:after="0" w:line="276" w:lineRule="auto"/>
        <w:ind w:firstLine="720"/>
        <w:rPr>
          <w:rFonts w:ascii="Times New Roman" w:eastAsia="Times New Roman" w:hAnsi="Times New Roman" w:cs="Times New Roman"/>
        </w:rPr>
      </w:pPr>
      <w:r w:rsidRPr="55D871B5">
        <w:rPr>
          <w:rFonts w:ascii="Times New Roman" w:eastAsia="Times New Roman" w:hAnsi="Times New Roman" w:cs="Times New Roman"/>
        </w:rPr>
        <w:t>Websites rely on SSL encryption and secure login portals to protect user data. Since the platform will deal with health information, ensuring HIPAA compliance (if applicable) may require additional safeguards. Apps can store sensitive data locally, reducing security risks from online breaches, but they also need strong encryption measures to protect stored information.</w:t>
      </w:r>
    </w:p>
    <w:p w14:paraId="2FA46CD5" w14:textId="3FEC5EEC" w:rsidR="20AD4EE1" w:rsidRDefault="20AD4EE1" w:rsidP="00657540">
      <w:pPr>
        <w:keepNext/>
        <w:keepLines/>
        <w:spacing w:before="240" w:after="0" w:line="276" w:lineRule="auto"/>
        <w:rPr>
          <w:rFonts w:ascii="Times New Roman" w:eastAsia="Times New Roman" w:hAnsi="Times New Roman" w:cs="Times New Roman"/>
          <w:b/>
          <w:bCs/>
          <w:color w:val="000000" w:themeColor="text1"/>
        </w:rPr>
      </w:pPr>
      <w:r w:rsidRPr="55D871B5">
        <w:rPr>
          <w:rFonts w:ascii="Times New Roman" w:eastAsia="Times New Roman" w:hAnsi="Times New Roman" w:cs="Times New Roman"/>
          <w:b/>
          <w:bCs/>
        </w:rPr>
        <w:t>Scalability and Future Growth</w:t>
      </w:r>
    </w:p>
    <w:p w14:paraId="7C1F578D" w14:textId="088E87C6" w:rsidR="20AD4EE1" w:rsidRDefault="20AD4EE1" w:rsidP="00F37A74">
      <w:pPr>
        <w:spacing w:after="0" w:line="276" w:lineRule="auto"/>
        <w:ind w:firstLine="720"/>
        <w:rPr>
          <w:rFonts w:ascii="Times New Roman" w:eastAsia="Times New Roman" w:hAnsi="Times New Roman" w:cs="Times New Roman"/>
          <w:color w:val="000000" w:themeColor="text1"/>
        </w:rPr>
      </w:pPr>
      <w:r w:rsidRPr="55D871B5">
        <w:rPr>
          <w:rFonts w:ascii="Times New Roman" w:eastAsia="Times New Roman" w:hAnsi="Times New Roman" w:cs="Times New Roman"/>
        </w:rPr>
        <w:t>Easier to scale as new features can be added without requiring users to download updates. Also, search engine discoverability helps users find resources organically. Scaling an app requires constant updates, and user engagement may be hindered if updates are not regularly installed. However, apps have higher engagement rates due to personalized notifications and reminders.</w:t>
      </w:r>
    </w:p>
    <w:p w14:paraId="6D47F3CC" w14:textId="77777777" w:rsidR="00F37A74" w:rsidRPr="00F37A74" w:rsidRDefault="00F37A74" w:rsidP="00F37A74">
      <w:pPr>
        <w:spacing w:after="0" w:line="276" w:lineRule="auto"/>
        <w:ind w:firstLine="720"/>
        <w:rPr>
          <w:rFonts w:ascii="Times New Roman" w:eastAsia="Times New Roman" w:hAnsi="Times New Roman" w:cs="Times New Roman"/>
          <w:color w:val="000000" w:themeColor="text1"/>
        </w:rPr>
      </w:pPr>
    </w:p>
    <w:p w14:paraId="05EBE7BD" w14:textId="46473877" w:rsidR="55D871B5" w:rsidRDefault="20AD4EE1" w:rsidP="66ECD421">
      <w:pPr>
        <w:spacing w:after="0" w:line="276" w:lineRule="auto"/>
        <w:ind w:firstLine="720"/>
        <w:rPr>
          <w:rFonts w:ascii="Times New Roman" w:eastAsia="Times New Roman" w:hAnsi="Times New Roman" w:cs="Times New Roman"/>
        </w:rPr>
      </w:pPr>
      <w:r w:rsidRPr="55D871B5">
        <w:rPr>
          <w:rFonts w:ascii="Times New Roman" w:eastAsia="Times New Roman" w:hAnsi="Times New Roman" w:cs="Times New Roman"/>
        </w:rPr>
        <w:t>Given the target audience—rural Americans with potential connectivity issues and varying levels of digital literacy—a website is the more viable initial solution. It provides universal accessibility, lower maintenance costs, and does not require installations. However, integrating progressive web app (PWA) features can offer offline functionality and app-like experiences without the high costs associated with native app development. If engagement and usability metrics indicate a strong demand for app-based functionalities (such as offline access and notifications), a future phase could involve developing a lightweight mobile app that enhances the website’s core features.</w:t>
      </w:r>
    </w:p>
    <w:p w14:paraId="0BCB8F8C" w14:textId="77777777" w:rsidR="00897FAF" w:rsidRDefault="00897FAF" w:rsidP="66ECD421">
      <w:pPr>
        <w:spacing w:after="0" w:line="276" w:lineRule="auto"/>
        <w:ind w:firstLine="720"/>
        <w:rPr>
          <w:rFonts w:ascii="Times New Roman" w:eastAsia="Times New Roman" w:hAnsi="Times New Roman" w:cs="Times New Roman"/>
          <w:color w:val="000000" w:themeColor="text1"/>
        </w:rPr>
      </w:pPr>
    </w:p>
    <w:p w14:paraId="4CA811FC" w14:textId="61FBFBBF" w:rsidR="003D618E" w:rsidRDefault="03E5B8A3" w:rsidP="00C26A23">
      <w:pPr>
        <w:pStyle w:val="Heading3"/>
        <w:numPr>
          <w:ilvl w:val="1"/>
          <w:numId w:val="11"/>
        </w:numPr>
        <w:ind w:left="1800" w:hanging="720"/>
      </w:pPr>
      <w:bookmarkStart w:id="9" w:name="_Toc196162241"/>
      <w:r>
        <w:t>M</w:t>
      </w:r>
      <w:r w:rsidR="0038B4C2">
        <w:t>ap Integration</w:t>
      </w:r>
      <w:bookmarkEnd w:id="9"/>
    </w:p>
    <w:p w14:paraId="747CDC0E" w14:textId="05EC0A9B" w:rsidR="003D618E" w:rsidRPr="00EA0B44" w:rsidRDefault="003D618E" w:rsidP="003D618E">
      <w:pPr>
        <w:spacing w:after="0" w:line="276" w:lineRule="auto"/>
        <w:ind w:firstLine="720"/>
        <w:rPr>
          <w:rFonts w:ascii="Times New Roman" w:eastAsia="Times New Roman" w:hAnsi="Times New Roman" w:cs="Times New Roman"/>
        </w:rPr>
      </w:pPr>
      <w:r w:rsidRPr="04D50B6B">
        <w:rPr>
          <w:rFonts w:ascii="Times New Roman" w:eastAsia="Times New Roman" w:hAnsi="Times New Roman" w:cs="Times New Roman"/>
        </w:rPr>
        <w:t xml:space="preserve">Another important factor when building this </w:t>
      </w:r>
      <w:r w:rsidRPr="46350434">
        <w:rPr>
          <w:rFonts w:ascii="Times New Roman" w:eastAsia="Times New Roman" w:hAnsi="Times New Roman" w:cs="Times New Roman"/>
        </w:rPr>
        <w:t xml:space="preserve">platform is </w:t>
      </w:r>
      <w:r w:rsidRPr="37F54D42">
        <w:rPr>
          <w:rFonts w:ascii="Times New Roman" w:eastAsia="Times New Roman" w:hAnsi="Times New Roman" w:cs="Times New Roman"/>
        </w:rPr>
        <w:t xml:space="preserve">considering what </w:t>
      </w:r>
      <w:r w:rsidRPr="15F8DCEF">
        <w:rPr>
          <w:rFonts w:ascii="Times New Roman" w:eastAsia="Times New Roman" w:hAnsi="Times New Roman" w:cs="Times New Roman"/>
        </w:rPr>
        <w:t xml:space="preserve">maps </w:t>
      </w:r>
      <w:r w:rsidRPr="060ED6EF">
        <w:rPr>
          <w:rFonts w:ascii="Times New Roman" w:eastAsia="Times New Roman" w:hAnsi="Times New Roman" w:cs="Times New Roman"/>
        </w:rPr>
        <w:t xml:space="preserve">for </w:t>
      </w:r>
      <w:r w:rsidRPr="15F8DCEF">
        <w:rPr>
          <w:rFonts w:ascii="Times New Roman" w:eastAsia="Times New Roman" w:hAnsi="Times New Roman" w:cs="Times New Roman"/>
        </w:rPr>
        <w:t>API to use. The</w:t>
      </w:r>
      <w:r w:rsidRPr="00B2DF6F">
        <w:rPr>
          <w:rFonts w:ascii="Times New Roman" w:eastAsia="Times New Roman" w:hAnsi="Times New Roman" w:cs="Times New Roman"/>
        </w:rPr>
        <w:t xml:space="preserve"> primary goal of </w:t>
      </w:r>
      <w:r w:rsidRPr="3DCDEBB9">
        <w:rPr>
          <w:rFonts w:ascii="Times New Roman" w:eastAsia="Times New Roman" w:hAnsi="Times New Roman" w:cs="Times New Roman"/>
        </w:rPr>
        <w:t>the platform</w:t>
      </w:r>
      <w:r w:rsidRPr="00B2DF6F">
        <w:rPr>
          <w:rFonts w:ascii="Times New Roman" w:eastAsia="Times New Roman" w:hAnsi="Times New Roman" w:cs="Times New Roman"/>
        </w:rPr>
        <w:t xml:space="preserve"> is to connect rural Americans with nearby medical providers by displaying an interactive map with location pins, provider specialties, and </w:t>
      </w:r>
      <w:r w:rsidRPr="43122401">
        <w:rPr>
          <w:rFonts w:ascii="Times New Roman" w:eastAsia="Times New Roman" w:hAnsi="Times New Roman" w:cs="Times New Roman"/>
        </w:rPr>
        <w:t>other</w:t>
      </w:r>
      <w:r w:rsidRPr="79852F65">
        <w:rPr>
          <w:rFonts w:ascii="Times New Roman" w:eastAsia="Times New Roman" w:hAnsi="Times New Roman" w:cs="Times New Roman"/>
        </w:rPr>
        <w:t xml:space="preserve"> </w:t>
      </w:r>
      <w:r w:rsidRPr="00B2DF6F">
        <w:rPr>
          <w:rFonts w:ascii="Times New Roman" w:eastAsia="Times New Roman" w:hAnsi="Times New Roman" w:cs="Times New Roman"/>
        </w:rPr>
        <w:t xml:space="preserve">relevant details. The focus of this </w:t>
      </w:r>
      <w:r w:rsidRPr="425B8D76">
        <w:rPr>
          <w:rFonts w:ascii="Times New Roman" w:eastAsia="Times New Roman" w:hAnsi="Times New Roman" w:cs="Times New Roman"/>
        </w:rPr>
        <w:t>section</w:t>
      </w:r>
      <w:r w:rsidRPr="00B2DF6F">
        <w:rPr>
          <w:rFonts w:ascii="Times New Roman" w:eastAsia="Times New Roman" w:hAnsi="Times New Roman" w:cs="Times New Roman"/>
        </w:rPr>
        <w:t xml:space="preserve"> is to compare different Maps APIs and how effectively they support geospatial functionality, efficient performance, and scalability, while being cost-effective for a class project. </w:t>
      </w:r>
    </w:p>
    <w:p w14:paraId="0EA23AAD" w14:textId="77777777" w:rsidR="00897FAF" w:rsidRDefault="00897FAF">
      <w:pPr>
        <w:rPr>
          <w:rFonts w:ascii="Times New Roman" w:eastAsia="Times New Roman" w:hAnsi="Times New Roman" w:cs="Times New Roman"/>
          <w:b/>
          <w:bCs/>
        </w:rPr>
      </w:pPr>
      <w:r>
        <w:rPr>
          <w:rFonts w:ascii="Times New Roman" w:eastAsia="Times New Roman" w:hAnsi="Times New Roman" w:cs="Times New Roman"/>
          <w:b/>
          <w:bCs/>
        </w:rPr>
        <w:br w:type="page"/>
      </w:r>
    </w:p>
    <w:p w14:paraId="7512FA1F" w14:textId="183D9C4F" w:rsidR="003D618E" w:rsidRPr="0077619F" w:rsidRDefault="003D618E" w:rsidP="00657540">
      <w:pPr>
        <w:keepNext/>
        <w:keepLines/>
        <w:spacing w:before="240" w:after="0" w:line="276" w:lineRule="auto"/>
        <w:rPr>
          <w:rFonts w:ascii="Times New Roman" w:eastAsia="Times New Roman" w:hAnsi="Times New Roman" w:cs="Times New Roman"/>
          <w:b/>
          <w:bCs/>
          <w:color w:val="000000" w:themeColor="text1"/>
        </w:rPr>
      </w:pPr>
      <w:r w:rsidRPr="0077619F">
        <w:rPr>
          <w:rFonts w:ascii="Times New Roman" w:eastAsia="Times New Roman" w:hAnsi="Times New Roman" w:cs="Times New Roman"/>
          <w:b/>
          <w:bCs/>
        </w:rPr>
        <w:lastRenderedPageBreak/>
        <w:t>Design Criteria</w:t>
      </w:r>
    </w:p>
    <w:p w14:paraId="74126CF9" w14:textId="77777777" w:rsidR="003D618E" w:rsidRDefault="003D618E" w:rsidP="003D618E">
      <w:pPr>
        <w:spacing w:after="0" w:line="276" w:lineRule="auto"/>
        <w:ind w:firstLine="720"/>
        <w:rPr>
          <w:rFonts w:ascii="Times New Roman" w:eastAsia="Times New Roman" w:hAnsi="Times New Roman" w:cs="Times New Roman"/>
          <w:color w:val="000000" w:themeColor="text1"/>
        </w:rPr>
      </w:pPr>
      <w:r w:rsidRPr="00B2DF6F">
        <w:rPr>
          <w:rFonts w:ascii="Times New Roman" w:eastAsia="Times New Roman" w:hAnsi="Times New Roman" w:cs="Times New Roman"/>
        </w:rPr>
        <w:t>The decision process is determined by considering several key factors</w:t>
      </w:r>
      <w:r>
        <w:rPr>
          <w:rFonts w:ascii="Times New Roman" w:eastAsia="Times New Roman" w:hAnsi="Times New Roman" w:cs="Times New Roman"/>
        </w:rPr>
        <w:t>:</w:t>
      </w:r>
    </w:p>
    <w:p w14:paraId="01EB7416" w14:textId="77777777" w:rsidR="003D618E" w:rsidRPr="006E77B0" w:rsidRDefault="003D618E" w:rsidP="00D51F3A">
      <w:pPr>
        <w:pStyle w:val="ListParagraph"/>
        <w:numPr>
          <w:ilvl w:val="0"/>
          <w:numId w:val="8"/>
        </w:numPr>
        <w:spacing w:after="0" w:line="276" w:lineRule="auto"/>
        <w:rPr>
          <w:rFonts w:ascii="Times New Roman" w:eastAsia="Times New Roman" w:hAnsi="Times New Roman" w:cs="Times New Roman"/>
          <w:color w:val="000000" w:themeColor="text1"/>
        </w:rPr>
      </w:pPr>
      <w:r w:rsidRPr="006E77B0">
        <w:rPr>
          <w:rFonts w:ascii="Times New Roman" w:eastAsia="Times New Roman" w:hAnsi="Times New Roman" w:cs="Times New Roman"/>
        </w:rPr>
        <w:t>Geospatial Accuracy and Coverage</w:t>
      </w:r>
      <w:r w:rsidRPr="24462DBA">
        <w:rPr>
          <w:rFonts w:ascii="Times New Roman" w:eastAsia="Times New Roman" w:hAnsi="Times New Roman" w:cs="Times New Roman"/>
        </w:rPr>
        <w:t xml:space="preserve"> </w:t>
      </w:r>
      <w:r>
        <w:rPr>
          <w:rFonts w:ascii="Times New Roman" w:eastAsia="Times New Roman" w:hAnsi="Times New Roman" w:cs="Times New Roman"/>
        </w:rPr>
        <w:t>--</w:t>
      </w:r>
      <w:r w:rsidRPr="6A1D91AB">
        <w:rPr>
          <w:rFonts w:ascii="Times New Roman" w:eastAsia="Times New Roman" w:hAnsi="Times New Roman" w:cs="Times New Roman"/>
        </w:rPr>
        <w:t xml:space="preserve"> </w:t>
      </w:r>
      <w:r w:rsidRPr="006E77B0">
        <w:rPr>
          <w:rFonts w:ascii="Times New Roman" w:eastAsia="Times New Roman" w:hAnsi="Times New Roman" w:cs="Times New Roman"/>
        </w:rPr>
        <w:t>The chosen map service must deliver precise location tracking so users in rural areas receive accurate locations for medical providers.</w:t>
      </w:r>
    </w:p>
    <w:p w14:paraId="40D12B8F" w14:textId="77777777" w:rsidR="003D618E" w:rsidRPr="0067224C" w:rsidRDefault="003D618E" w:rsidP="00D51F3A">
      <w:pPr>
        <w:pStyle w:val="ListParagraph"/>
        <w:numPr>
          <w:ilvl w:val="0"/>
          <w:numId w:val="8"/>
        </w:numPr>
        <w:spacing w:after="0" w:line="276" w:lineRule="auto"/>
        <w:rPr>
          <w:rFonts w:ascii="Times New Roman" w:eastAsia="Times New Roman" w:hAnsi="Times New Roman" w:cs="Times New Roman"/>
          <w:b/>
          <w:bCs/>
          <w:color w:val="000000" w:themeColor="text1"/>
        </w:rPr>
      </w:pPr>
      <w:r w:rsidRPr="006E77B0">
        <w:rPr>
          <w:rFonts w:ascii="Times New Roman" w:eastAsia="Times New Roman" w:hAnsi="Times New Roman" w:cs="Times New Roman"/>
        </w:rPr>
        <w:t>Performance and Responsiveness</w:t>
      </w:r>
      <w:r w:rsidRPr="6A1D91AB">
        <w:rPr>
          <w:rFonts w:ascii="Times New Roman" w:eastAsia="Times New Roman" w:hAnsi="Times New Roman" w:cs="Times New Roman"/>
        </w:rPr>
        <w:t xml:space="preserve"> -- </w:t>
      </w:r>
      <w:r w:rsidRPr="0067224C">
        <w:rPr>
          <w:rFonts w:ascii="Times New Roman" w:eastAsia="Times New Roman" w:hAnsi="Times New Roman" w:cs="Times New Roman"/>
        </w:rPr>
        <w:t xml:space="preserve">The selected map service must support rapid loading times with limited resources as it will be used in rural settings. </w:t>
      </w:r>
    </w:p>
    <w:p w14:paraId="3380F64D" w14:textId="77777777" w:rsidR="003D618E" w:rsidRPr="0067224C" w:rsidRDefault="003D618E" w:rsidP="00D51F3A">
      <w:pPr>
        <w:pStyle w:val="ListParagraph"/>
        <w:numPr>
          <w:ilvl w:val="0"/>
          <w:numId w:val="8"/>
        </w:numPr>
        <w:spacing w:after="0" w:line="276" w:lineRule="auto"/>
        <w:rPr>
          <w:rFonts w:ascii="Times New Roman" w:eastAsia="Times New Roman" w:hAnsi="Times New Roman" w:cs="Times New Roman"/>
          <w:b/>
          <w:bCs/>
          <w:color w:val="000000" w:themeColor="text1"/>
        </w:rPr>
      </w:pPr>
      <w:r w:rsidRPr="006E77B0">
        <w:rPr>
          <w:rFonts w:ascii="Times New Roman" w:eastAsia="Times New Roman" w:hAnsi="Times New Roman" w:cs="Times New Roman"/>
        </w:rPr>
        <w:t>Advanced Geospatial Computations</w:t>
      </w:r>
      <w:r w:rsidRPr="6A1D91AB">
        <w:rPr>
          <w:rFonts w:ascii="Times New Roman" w:eastAsia="Times New Roman" w:hAnsi="Times New Roman" w:cs="Times New Roman"/>
        </w:rPr>
        <w:t xml:space="preserve"> -- </w:t>
      </w:r>
      <w:r w:rsidRPr="0067224C">
        <w:rPr>
          <w:rFonts w:ascii="Times New Roman" w:eastAsia="Times New Roman" w:hAnsi="Times New Roman" w:cs="Times New Roman"/>
        </w:rPr>
        <w:t xml:space="preserve">The map service must use algorithms for calculating distances and provide efficient routing functionality. </w:t>
      </w:r>
    </w:p>
    <w:p w14:paraId="7575C149" w14:textId="77777777" w:rsidR="003D618E" w:rsidRPr="0067224C" w:rsidRDefault="003D618E" w:rsidP="00D51F3A">
      <w:pPr>
        <w:pStyle w:val="ListParagraph"/>
        <w:numPr>
          <w:ilvl w:val="0"/>
          <w:numId w:val="8"/>
        </w:numPr>
        <w:spacing w:after="0" w:line="276" w:lineRule="auto"/>
        <w:rPr>
          <w:rFonts w:ascii="Times New Roman" w:eastAsia="Times New Roman" w:hAnsi="Times New Roman" w:cs="Times New Roman"/>
          <w:b/>
          <w:bCs/>
          <w:color w:val="000000" w:themeColor="text1"/>
        </w:rPr>
      </w:pPr>
      <w:r w:rsidRPr="006E77B0">
        <w:rPr>
          <w:rFonts w:ascii="Times New Roman" w:eastAsia="Times New Roman" w:hAnsi="Times New Roman" w:cs="Times New Roman"/>
        </w:rPr>
        <w:t>Scalability</w:t>
      </w:r>
      <w:r w:rsidRPr="6A1D91AB">
        <w:rPr>
          <w:rFonts w:ascii="Times New Roman" w:eastAsia="Times New Roman" w:hAnsi="Times New Roman" w:cs="Times New Roman"/>
        </w:rPr>
        <w:t xml:space="preserve"> -- </w:t>
      </w:r>
      <w:r w:rsidRPr="0067224C">
        <w:rPr>
          <w:rFonts w:ascii="Times New Roman" w:eastAsia="Times New Roman" w:hAnsi="Times New Roman" w:cs="Times New Roman"/>
        </w:rPr>
        <w:t>The map service must be able to handle a large volume of data and still be responsive.</w:t>
      </w:r>
    </w:p>
    <w:p w14:paraId="4184FB24" w14:textId="77777777" w:rsidR="003D618E" w:rsidRPr="0067224C" w:rsidRDefault="003D618E" w:rsidP="00D51F3A">
      <w:pPr>
        <w:pStyle w:val="ListParagraph"/>
        <w:numPr>
          <w:ilvl w:val="0"/>
          <w:numId w:val="8"/>
        </w:numPr>
        <w:spacing w:after="0" w:line="276" w:lineRule="auto"/>
        <w:rPr>
          <w:rFonts w:ascii="Times New Roman" w:eastAsia="Times New Roman" w:hAnsi="Times New Roman" w:cs="Times New Roman"/>
          <w:b/>
          <w:bCs/>
          <w:color w:val="000000" w:themeColor="text1"/>
        </w:rPr>
      </w:pPr>
      <w:r w:rsidRPr="006E77B0">
        <w:rPr>
          <w:rFonts w:ascii="Times New Roman" w:eastAsia="Times New Roman" w:hAnsi="Times New Roman" w:cs="Times New Roman"/>
        </w:rPr>
        <w:t>Cost Efficiency</w:t>
      </w:r>
      <w:r w:rsidRPr="3DC50AAC">
        <w:rPr>
          <w:rFonts w:ascii="Times New Roman" w:eastAsia="Times New Roman" w:hAnsi="Times New Roman" w:cs="Times New Roman"/>
        </w:rPr>
        <w:t xml:space="preserve"> </w:t>
      </w:r>
      <w:r>
        <w:rPr>
          <w:rFonts w:ascii="Times New Roman" w:eastAsia="Times New Roman" w:hAnsi="Times New Roman" w:cs="Times New Roman"/>
        </w:rPr>
        <w:t>--</w:t>
      </w:r>
      <w:r w:rsidRPr="0067224C">
        <w:rPr>
          <w:rFonts w:ascii="Times New Roman" w:eastAsia="Times New Roman" w:hAnsi="Times New Roman" w:cs="Times New Roman"/>
        </w:rPr>
        <w:t xml:space="preserve">The map service must be cost-effective and offer a balance of functionality and price as the project must be sustainable over time. </w:t>
      </w:r>
    </w:p>
    <w:p w14:paraId="4E9D5A3B" w14:textId="5BA81F5B" w:rsidR="0077619F" w:rsidRPr="0067224C" w:rsidRDefault="003D618E" w:rsidP="00EA0B44">
      <w:pPr>
        <w:pStyle w:val="ListParagraph"/>
        <w:numPr>
          <w:ilvl w:val="0"/>
          <w:numId w:val="8"/>
        </w:numPr>
        <w:spacing w:after="0" w:line="276" w:lineRule="auto"/>
        <w:rPr>
          <w:rFonts w:ascii="Times New Roman" w:eastAsia="Times New Roman" w:hAnsi="Times New Roman" w:cs="Times New Roman"/>
          <w:b/>
          <w:bCs/>
          <w:color w:val="000000" w:themeColor="text1"/>
        </w:rPr>
      </w:pPr>
      <w:r w:rsidRPr="006E77B0">
        <w:rPr>
          <w:rFonts w:ascii="Times New Roman" w:eastAsia="Times New Roman" w:hAnsi="Times New Roman" w:cs="Times New Roman"/>
        </w:rPr>
        <w:t>Customization and Integration</w:t>
      </w:r>
      <w:r w:rsidRPr="3B0F4C93">
        <w:rPr>
          <w:rFonts w:ascii="Times New Roman" w:eastAsia="Times New Roman" w:hAnsi="Times New Roman" w:cs="Times New Roman"/>
        </w:rPr>
        <w:t xml:space="preserve"> -- </w:t>
      </w:r>
      <w:r w:rsidRPr="0067224C">
        <w:rPr>
          <w:rFonts w:ascii="Times New Roman" w:eastAsia="Times New Roman" w:hAnsi="Times New Roman" w:cs="Times New Roman"/>
        </w:rPr>
        <w:t>The map service must allow for extensive customization to match the project’s requirements.</w:t>
      </w:r>
    </w:p>
    <w:p w14:paraId="0841331E" w14:textId="77777777" w:rsidR="003D618E" w:rsidRPr="0077619F" w:rsidRDefault="003D618E" w:rsidP="00E83686">
      <w:pPr>
        <w:keepNext/>
        <w:keepLines/>
        <w:spacing w:before="240" w:after="0" w:line="276" w:lineRule="auto"/>
        <w:rPr>
          <w:rFonts w:ascii="Times New Roman" w:eastAsia="Times New Roman" w:hAnsi="Times New Roman" w:cs="Times New Roman"/>
          <w:b/>
          <w:bCs/>
        </w:rPr>
      </w:pPr>
      <w:r w:rsidRPr="0077619F">
        <w:rPr>
          <w:rFonts w:ascii="Times New Roman" w:eastAsia="Times New Roman" w:hAnsi="Times New Roman" w:cs="Times New Roman"/>
          <w:b/>
          <w:bCs/>
        </w:rPr>
        <w:t>Maps API Options</w:t>
      </w:r>
    </w:p>
    <w:p w14:paraId="4852BFD1" w14:textId="2EA8266C" w:rsidR="003D618E" w:rsidRPr="0021578A" w:rsidRDefault="003D618E" w:rsidP="00EA0B44">
      <w:pPr>
        <w:spacing w:after="0" w:line="276" w:lineRule="auto"/>
        <w:ind w:firstLine="720"/>
        <w:rPr>
          <w:rFonts w:ascii="Times New Roman" w:eastAsia="Times New Roman" w:hAnsi="Times New Roman" w:cs="Times New Roman"/>
          <w:color w:val="000000" w:themeColor="text1"/>
        </w:rPr>
      </w:pPr>
      <w:r w:rsidRPr="00B2DF6F">
        <w:rPr>
          <w:rFonts w:ascii="Times New Roman" w:eastAsia="Times New Roman" w:hAnsi="Times New Roman" w:cs="Times New Roman"/>
        </w:rPr>
        <w:t xml:space="preserve">Google Maps is widely recognized and used for its comprehensive and reliable platform. Google’s extensive global </w:t>
      </w:r>
      <w:r w:rsidRPr="689BDD7F">
        <w:rPr>
          <w:rFonts w:ascii="Times New Roman" w:eastAsia="Times New Roman" w:hAnsi="Times New Roman" w:cs="Times New Roman"/>
        </w:rPr>
        <w:t>data set</w:t>
      </w:r>
      <w:r w:rsidRPr="00B2DF6F">
        <w:rPr>
          <w:rFonts w:ascii="Times New Roman" w:eastAsia="Times New Roman" w:hAnsi="Times New Roman" w:cs="Times New Roman"/>
        </w:rPr>
        <w:t xml:space="preserve"> ensures high accuracy which is essential for pinpointing rural medical providers</w:t>
      </w:r>
      <w:r w:rsidRPr="46209387">
        <w:rPr>
          <w:rFonts w:ascii="Times New Roman" w:eastAsia="Times New Roman" w:hAnsi="Times New Roman" w:cs="Times New Roman"/>
        </w:rPr>
        <w:t>.</w:t>
      </w:r>
      <w:r w:rsidRPr="00B2DF6F">
        <w:rPr>
          <w:rFonts w:ascii="Times New Roman" w:eastAsia="Times New Roman" w:hAnsi="Times New Roman" w:cs="Times New Roman"/>
        </w:rPr>
        <w:t xml:space="preserve"> Google Maps also supports essential functions like geocoding, reverse geocoding, and the Haversine formula which allows for extremely accurate distance calculations. Google Maps also supports complex routing algorithms such as Dijkstra’s and A* to deliver users the optimal navigation route. Google Maps also has comprehensive documentation and is leveraged by many people which helps reduce development time and facilitates easier troubleshooting</w:t>
      </w:r>
      <w:r w:rsidRPr="624728BC">
        <w:rPr>
          <w:rFonts w:ascii="Times New Roman" w:eastAsia="Times New Roman" w:hAnsi="Times New Roman" w:cs="Times New Roman"/>
        </w:rPr>
        <w:t xml:space="preserve"> </w:t>
      </w:r>
      <w:r>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{"citationID":"kvDwpfyp","properties":{"formattedCitation":"[20]","plainCitation":"[20]","noteIndex":0},"citationItems":[{"id":708,"uris":["http://zotero.org/users/11473951/items/2BIICG3P"],"itemData":{"id":708,"type":"webpage","abstract":"Documentation and code samples for Google Maps Platform APIs and SDKs.","container-title":"Google for Developers","language":"en","title":"Google Maps Platform Documentation","URL":"https://developers.google.com/maps/documentation","accessed":{"date-parts":[["2025",2,26]]}}}],"schema":"https://github.com/citation-style-language/schema/raw/master/csl-citation.json"} </w:instrText>
      </w:r>
      <w:r>
        <w:rPr>
          <w:rFonts w:ascii="Times New Roman" w:eastAsia="Times New Roman" w:hAnsi="Times New Roman" w:cs="Times New Roman"/>
        </w:rPr>
        <w:fldChar w:fldCharType="separate"/>
      </w:r>
      <w:r w:rsidR="00A10156" w:rsidRPr="00A10156">
        <w:rPr>
          <w:rFonts w:ascii="Times New Roman" w:hAnsi="Times New Roman" w:cs="Times New Roman"/>
        </w:rPr>
        <w:t>[20]</w:t>
      </w:r>
      <w:r>
        <w:rPr>
          <w:rFonts w:ascii="Times New Roman" w:eastAsia="Times New Roman" w:hAnsi="Times New Roman" w:cs="Times New Roman"/>
        </w:rPr>
        <w:fldChar w:fldCharType="end"/>
      </w:r>
      <w:r>
        <w:rPr>
          <w:rFonts w:ascii="Times New Roman" w:eastAsia="Times New Roman" w:hAnsi="Times New Roman" w:cs="Times New Roman"/>
        </w:rPr>
        <w:t>.</w:t>
      </w:r>
      <w:r w:rsidRPr="624728BC">
        <w:rPr>
          <w:rFonts w:ascii="Times New Roman" w:eastAsia="Times New Roman" w:hAnsi="Times New Roman" w:cs="Times New Roman"/>
        </w:rPr>
        <w:t xml:space="preserve"> </w:t>
      </w:r>
    </w:p>
    <w:p w14:paraId="29959E6D" w14:textId="6A75ED3E" w:rsidR="003D618E" w:rsidRPr="0021578A" w:rsidRDefault="003D618E" w:rsidP="00EA0B44">
      <w:pPr>
        <w:spacing w:after="0" w:line="276" w:lineRule="auto"/>
        <w:ind w:firstLine="720"/>
        <w:rPr>
          <w:rFonts w:ascii="Times New Roman" w:eastAsia="Times New Roman" w:hAnsi="Times New Roman" w:cs="Times New Roman"/>
        </w:rPr>
      </w:pPr>
      <w:proofErr w:type="spellStart"/>
      <w:r w:rsidRPr="00B2DF6F">
        <w:rPr>
          <w:rFonts w:ascii="Times New Roman" w:eastAsia="Times New Roman" w:hAnsi="Times New Roman" w:cs="Times New Roman"/>
        </w:rPr>
        <w:t>Mapbox</w:t>
      </w:r>
      <w:proofErr w:type="spellEnd"/>
      <w:r w:rsidRPr="00B2DF6F">
        <w:rPr>
          <w:rFonts w:ascii="Times New Roman" w:eastAsia="Times New Roman" w:hAnsi="Times New Roman" w:cs="Times New Roman"/>
        </w:rPr>
        <w:t xml:space="preserve"> is another popular maps API that is widely used. One of </w:t>
      </w:r>
      <w:proofErr w:type="spellStart"/>
      <w:r w:rsidRPr="00B2DF6F">
        <w:rPr>
          <w:rFonts w:ascii="Times New Roman" w:eastAsia="Times New Roman" w:hAnsi="Times New Roman" w:cs="Times New Roman"/>
        </w:rPr>
        <w:t>Mapbox’s</w:t>
      </w:r>
      <w:proofErr w:type="spellEnd"/>
      <w:r w:rsidRPr="00B2DF6F">
        <w:rPr>
          <w:rFonts w:ascii="Times New Roman" w:eastAsia="Times New Roman" w:hAnsi="Times New Roman" w:cs="Times New Roman"/>
        </w:rPr>
        <w:t xml:space="preserve"> biggest features is that it’s built on open data and allows for extensive customization options for map styling and user interface design. It also allows for more flexibility in terms of price when compared to Google Maps. But an issue is that </w:t>
      </w:r>
      <w:proofErr w:type="spellStart"/>
      <w:r w:rsidRPr="00B2DF6F">
        <w:rPr>
          <w:rFonts w:ascii="Times New Roman" w:eastAsia="Times New Roman" w:hAnsi="Times New Roman" w:cs="Times New Roman"/>
        </w:rPr>
        <w:t>Mapbox</w:t>
      </w:r>
      <w:proofErr w:type="spellEnd"/>
      <w:r w:rsidRPr="00B2DF6F">
        <w:rPr>
          <w:rFonts w:ascii="Times New Roman" w:eastAsia="Times New Roman" w:hAnsi="Times New Roman" w:cs="Times New Roman"/>
        </w:rPr>
        <w:t xml:space="preserve"> may require additional setup to integrate advanced geospatial computations which makes it more complicated to implement</w:t>
      </w:r>
      <w:r w:rsidRPr="2EF12833">
        <w:rPr>
          <w:rFonts w:ascii="Times New Roman" w:eastAsia="Times New Roman" w:hAnsi="Times New Roman" w:cs="Times New Roman"/>
        </w:rPr>
        <w:t xml:space="preserve"> </w:t>
      </w:r>
      <w:r>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O9u5cQeH","properties":{"formattedCitation":"[21]","plainCitation":"[21]","noteIndex":0},"citationItems":[{"id":709,"uris":["http://zotero.org/users/11473951/items/MUYEYYFE"],"itemData":{"id":709,"type":"webpage","container-title":"Mapbox","language":"en","title":"Mapbox Docs","URL":"https://docs.mapbox.com/","accessed":{"date-parts":[["2025",2,26]]}}}],"schema":"https://github.com/citation-style-language/schema/raw/master/csl-citation.json"} </w:instrText>
      </w:r>
      <w:r>
        <w:rPr>
          <w:rFonts w:ascii="Times New Roman" w:eastAsia="Times New Roman" w:hAnsi="Times New Roman" w:cs="Times New Roman"/>
        </w:rPr>
        <w:fldChar w:fldCharType="separate"/>
      </w:r>
      <w:r w:rsidR="00A10156" w:rsidRPr="00A10156">
        <w:rPr>
          <w:rFonts w:ascii="Times New Roman" w:hAnsi="Times New Roman" w:cs="Times New Roman"/>
        </w:rPr>
        <w:t>[21]</w:t>
      </w:r>
      <w:r>
        <w:rPr>
          <w:rFonts w:ascii="Times New Roman" w:eastAsia="Times New Roman" w:hAnsi="Times New Roman" w:cs="Times New Roman"/>
        </w:rPr>
        <w:fldChar w:fldCharType="end"/>
      </w:r>
      <w:r>
        <w:rPr>
          <w:rFonts w:ascii="Times New Roman" w:eastAsia="Times New Roman" w:hAnsi="Times New Roman" w:cs="Times New Roman"/>
        </w:rPr>
        <w:t>.</w:t>
      </w:r>
    </w:p>
    <w:p w14:paraId="6BEB8BD8" w14:textId="4F820D87" w:rsidR="003D618E" w:rsidRPr="0021578A" w:rsidRDefault="003D618E" w:rsidP="00EA0B44">
      <w:pPr>
        <w:spacing w:after="0" w:line="276" w:lineRule="auto"/>
        <w:ind w:firstLine="720"/>
        <w:rPr>
          <w:rFonts w:ascii="Times New Roman" w:eastAsia="Times New Roman" w:hAnsi="Times New Roman" w:cs="Times New Roman"/>
        </w:rPr>
      </w:pPr>
      <w:r w:rsidRPr="00B2DF6F">
        <w:rPr>
          <w:rFonts w:ascii="Times New Roman" w:eastAsia="Times New Roman" w:hAnsi="Times New Roman" w:cs="Times New Roman"/>
        </w:rPr>
        <w:t>OpenStreetMap is easy to use and is also supported extensively. Another important factor is that it’s open-source and free to use. However, it doesn’t provide advanced geospatial mapping, built-in routing, or geocoding</w:t>
      </w:r>
      <w:r w:rsidRPr="0D93F096">
        <w:rPr>
          <w:rFonts w:ascii="Times New Roman" w:eastAsia="Times New Roman" w:hAnsi="Times New Roman" w:cs="Times New Roman"/>
        </w:rPr>
        <w:t xml:space="preserve"> </w:t>
      </w:r>
      <w:r>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{"citationID":"CRqsZNIt","properties":{"formattedCitation":"[22]","plainCitation":"[22]","noteIndex":0},"citationItems":[{"id":710,"uris":["http://zotero.org/users/11473951/items/HEB8UWJ3"],"itemData":{"id":710,"type":"webpage","title":"OpenStreetMap Wiki","URL":"https://wiki.openstreetmap.org/","accessed":{"date-parts":[["2025",2,26]]}}}],"schema":"https://github.com/citation-style-language/schema/raw/master/csl-citation.json"} </w:instrText>
      </w:r>
      <w:r>
        <w:rPr>
          <w:rFonts w:ascii="Times New Roman" w:eastAsia="Times New Roman" w:hAnsi="Times New Roman" w:cs="Times New Roman"/>
        </w:rPr>
        <w:fldChar w:fldCharType="separate"/>
      </w:r>
      <w:r w:rsidR="00A10156" w:rsidRPr="00A10156">
        <w:rPr>
          <w:rFonts w:ascii="Times New Roman" w:hAnsi="Times New Roman" w:cs="Times New Roman"/>
        </w:rPr>
        <w:t>[22]</w:t>
      </w:r>
      <w:r>
        <w:rPr>
          <w:rFonts w:ascii="Times New Roman" w:eastAsia="Times New Roman" w:hAnsi="Times New Roman" w:cs="Times New Roman"/>
        </w:rPr>
        <w:fldChar w:fldCharType="end"/>
      </w:r>
      <w:r>
        <w:rPr>
          <w:rFonts w:ascii="Times New Roman" w:eastAsia="Times New Roman" w:hAnsi="Times New Roman" w:cs="Times New Roman"/>
        </w:rPr>
        <w:t>.</w:t>
      </w:r>
    </w:p>
    <w:p w14:paraId="37922B34" w14:textId="05D801AC" w:rsidR="0077619F" w:rsidRDefault="003D618E" w:rsidP="00EA0B44">
      <w:pPr>
        <w:spacing w:after="0" w:line="276" w:lineRule="auto"/>
        <w:ind w:firstLine="720"/>
        <w:rPr>
          <w:rFonts w:ascii="Times New Roman" w:eastAsia="Times New Roman" w:hAnsi="Times New Roman" w:cs="Times New Roman"/>
        </w:rPr>
      </w:pPr>
      <w:r w:rsidRPr="00B2DF6F">
        <w:rPr>
          <w:rFonts w:ascii="Times New Roman" w:eastAsia="Times New Roman" w:hAnsi="Times New Roman" w:cs="Times New Roman"/>
        </w:rPr>
        <w:t xml:space="preserve">After evaluation of all of the options presented above, Google Maps API emerges as the best fit for the project. Its geospatial accuracy, support for essential mathematical algorithms, and robust routing capabilities make it well-suited for the rural health literacy app that depends on accurately connecting rural users to nearby medical providers. </w:t>
      </w:r>
    </w:p>
    <w:p w14:paraId="7E013B51" w14:textId="5410F2CA" w:rsidR="00C07378" w:rsidRPr="00C07378" w:rsidRDefault="00C07378" w:rsidP="00E83686">
      <w:pPr>
        <w:spacing w:before="240" w:after="0" w:line="276" w:lineRule="auto"/>
        <w:rPr>
          <w:rFonts w:ascii="Times New Roman" w:eastAsia="Times New Roman" w:hAnsi="Times New Roman" w:cs="Times New Roman"/>
          <w:b/>
          <w:bCs/>
        </w:rPr>
      </w:pPr>
      <w:r>
        <w:rPr>
          <w:rFonts w:ascii="Times New Roman" w:eastAsia="Times New Roman" w:hAnsi="Times New Roman" w:cs="Times New Roman"/>
          <w:b/>
          <w:bCs/>
        </w:rPr>
        <w:t>Recommendation</w:t>
      </w:r>
    </w:p>
    <w:p w14:paraId="0A7B9FF6" w14:textId="49C59D16" w:rsidR="003D618E" w:rsidRDefault="003D618E" w:rsidP="003D618E">
      <w:pPr>
        <w:spacing w:line="276" w:lineRule="auto"/>
        <w:ind w:firstLine="720"/>
        <w:rPr>
          <w:rFonts w:ascii="Times New Roman" w:eastAsia="Times New Roman" w:hAnsi="Times New Roman" w:cs="Times New Roman"/>
          <w:color w:val="000000" w:themeColor="text1"/>
        </w:rPr>
      </w:pPr>
      <w:r w:rsidRPr="04890FC0">
        <w:rPr>
          <w:rFonts w:ascii="Times New Roman" w:eastAsia="Times New Roman" w:hAnsi="Times New Roman" w:cs="Times New Roman"/>
          <w:color w:val="000000" w:themeColor="text1"/>
        </w:rPr>
        <w:t xml:space="preserve">The design evaluation process provided critical insights into the most effective strategies for building an accessible and user-friendly health literacy platform. Through rigorous </w:t>
      </w:r>
      <w:r w:rsidRPr="04890FC0">
        <w:rPr>
          <w:rFonts w:ascii="Times New Roman" w:eastAsia="Times New Roman" w:hAnsi="Times New Roman" w:cs="Times New Roman"/>
          <w:color w:val="000000" w:themeColor="text1"/>
        </w:rPr>
        <w:lastRenderedPageBreak/>
        <w:t xml:space="preserve">assessment, the team selected </w:t>
      </w:r>
      <w:r w:rsidRPr="0BDB9F3F">
        <w:rPr>
          <w:rFonts w:ascii="Times New Roman" w:eastAsia="Times New Roman" w:hAnsi="Times New Roman" w:cs="Times New Roman"/>
          <w:color w:val="000000" w:themeColor="text1"/>
        </w:rPr>
        <w:t xml:space="preserve">a website </w:t>
      </w:r>
      <w:r w:rsidRPr="04890FC0">
        <w:rPr>
          <w:rFonts w:ascii="Times New Roman" w:eastAsia="Times New Roman" w:hAnsi="Times New Roman" w:cs="Times New Roman"/>
          <w:color w:val="000000" w:themeColor="text1"/>
        </w:rPr>
        <w:t xml:space="preserve">due to its balance between engagement and usability. Additionally, the Google Maps API emerged as the preferred mapping solution, offering robust geospatial accuracy and navigation features essential for rural healthcare access. In evaluating the platform’s format, a website-based approach was determined to be the most practical, ensuring broad accessibility while maintaining lower development and maintenance costs. With these design choices established, the next step involves defining the precise technical specifications necessary to implement the platform effectively. </w:t>
      </w:r>
      <w:r w:rsidRPr="05058BC5">
        <w:rPr>
          <w:rFonts w:ascii="Times New Roman" w:eastAsia="Times New Roman" w:hAnsi="Times New Roman" w:cs="Times New Roman"/>
          <w:color w:val="000000" w:themeColor="text1"/>
        </w:rPr>
        <w:t>The next section</w:t>
      </w:r>
      <w:r w:rsidRPr="04890FC0">
        <w:rPr>
          <w:rFonts w:ascii="Times New Roman" w:eastAsia="Times New Roman" w:hAnsi="Times New Roman" w:cs="Times New Roman"/>
          <w:color w:val="000000" w:themeColor="text1"/>
        </w:rPr>
        <w:t xml:space="preserve"> focuses on translating these design decisions into functional requirements, ensuring that the system is both scalable and capable of serving its intended audience efficiently.</w:t>
      </w:r>
    </w:p>
    <w:p w14:paraId="20780625" w14:textId="5B5919E3" w:rsidR="0077619F" w:rsidRDefault="00FD7215" w:rsidP="00C26A23">
      <w:pPr>
        <w:pStyle w:val="Heading3"/>
        <w:numPr>
          <w:ilvl w:val="1"/>
          <w:numId w:val="11"/>
        </w:numPr>
        <w:ind w:left="1800" w:hanging="720"/>
      </w:pPr>
      <w:bookmarkStart w:id="10" w:name="_Toc196162242"/>
      <w:r>
        <w:t xml:space="preserve">Backend </w:t>
      </w:r>
      <w:r w:rsidR="00F37A74">
        <w:t>Structure and Offline Capability</w:t>
      </w:r>
      <w:bookmarkEnd w:id="10"/>
    </w:p>
    <w:p w14:paraId="110D480B" w14:textId="4BA30C5F" w:rsidR="003D618E" w:rsidRPr="00E83686" w:rsidRDefault="003D618E" w:rsidP="00897FAF">
      <w:pPr>
        <w:spacing w:after="0" w:line="276" w:lineRule="auto"/>
        <w:ind w:firstLine="720"/>
        <w:rPr>
          <w:rFonts w:ascii="Times New Roman" w:eastAsia="Times New Roman" w:hAnsi="Times New Roman" w:cs="Times New Roman"/>
        </w:rPr>
      </w:pPr>
      <w:r w:rsidRPr="38ADBC22">
        <w:rPr>
          <w:rFonts w:ascii="Times New Roman" w:eastAsia="Times New Roman" w:hAnsi="Times New Roman" w:cs="Times New Roman"/>
        </w:rPr>
        <w:t xml:space="preserve">There is a direct focus on the offline functionality of the application to avoid overhead cost of development and deployment. Hosting </w:t>
      </w:r>
      <w:r w:rsidR="5BC353BD" w:rsidRPr="04638DCA">
        <w:rPr>
          <w:rFonts w:ascii="Times New Roman" w:eastAsia="Times New Roman" w:hAnsi="Times New Roman" w:cs="Times New Roman"/>
        </w:rPr>
        <w:t xml:space="preserve">a </w:t>
      </w:r>
      <w:r w:rsidR="4F4D4879" w:rsidRPr="04638DCA">
        <w:rPr>
          <w:rFonts w:ascii="Times New Roman" w:eastAsia="Times New Roman" w:hAnsi="Times New Roman" w:cs="Times New Roman"/>
        </w:rPr>
        <w:t>web</w:t>
      </w:r>
      <w:r w:rsidRPr="38ADBC22">
        <w:rPr>
          <w:rFonts w:ascii="Times New Roman" w:eastAsia="Times New Roman" w:hAnsi="Times New Roman" w:cs="Times New Roman"/>
        </w:rPr>
        <w:t xml:space="preserve"> application can come with high costs and can ultimately lead to the developers to put a price tag on the </w:t>
      </w:r>
      <w:r w:rsidR="0B14DD06" w:rsidRPr="04638DCA">
        <w:rPr>
          <w:rFonts w:ascii="Times New Roman" w:eastAsia="Times New Roman" w:hAnsi="Times New Roman" w:cs="Times New Roman"/>
        </w:rPr>
        <w:t>software</w:t>
      </w:r>
      <w:r w:rsidR="5BC353BD" w:rsidRPr="04638DCA">
        <w:rPr>
          <w:rFonts w:ascii="Times New Roman" w:eastAsia="Times New Roman" w:hAnsi="Times New Roman" w:cs="Times New Roman"/>
        </w:rPr>
        <w:t>.</w:t>
      </w:r>
      <w:r w:rsidRPr="38ADBC22">
        <w:rPr>
          <w:rFonts w:ascii="Times New Roman" w:eastAsia="Times New Roman" w:hAnsi="Times New Roman" w:cs="Times New Roman"/>
        </w:rPr>
        <w:t xml:space="preserve"> HealthHub aims to make a free </w:t>
      </w:r>
      <w:r w:rsidR="065EAC9B" w:rsidRPr="04638DCA">
        <w:rPr>
          <w:rFonts w:ascii="Times New Roman" w:eastAsia="Times New Roman" w:hAnsi="Times New Roman" w:cs="Times New Roman"/>
        </w:rPr>
        <w:t>platform</w:t>
      </w:r>
      <w:r w:rsidRPr="38ADBC22">
        <w:rPr>
          <w:rFonts w:ascii="Times New Roman" w:eastAsia="Times New Roman" w:hAnsi="Times New Roman" w:cs="Times New Roman"/>
        </w:rPr>
        <w:t xml:space="preserve"> that requires no payment and no advertisements to fund the online container in which it is hosted.</w:t>
      </w:r>
      <w:r w:rsidRPr="0F20E5B8">
        <w:rPr>
          <w:rFonts w:ascii="Times New Roman" w:eastAsia="Times New Roman" w:hAnsi="Times New Roman" w:cs="Times New Roman"/>
        </w:rPr>
        <w:t xml:space="preserve"> </w:t>
      </w:r>
      <w:r w:rsidRPr="00B2DF6F">
        <w:rPr>
          <w:rFonts w:ascii="Times New Roman" w:eastAsia="Times New Roman" w:hAnsi="Times New Roman" w:cs="Times New Roman"/>
        </w:rPr>
        <w:t xml:space="preserve">Our approach prioritizes simplicity and accessibility which will allow users to search for providers using </w:t>
      </w:r>
      <w:r w:rsidR="5BC353BD" w:rsidRPr="04638DCA">
        <w:rPr>
          <w:rFonts w:ascii="Times New Roman" w:eastAsia="Times New Roman" w:hAnsi="Times New Roman" w:cs="Times New Roman"/>
        </w:rPr>
        <w:t>a</w:t>
      </w:r>
      <w:r w:rsidR="06538308" w:rsidRPr="04638DCA">
        <w:rPr>
          <w:rFonts w:ascii="Times New Roman" w:eastAsia="Times New Roman" w:hAnsi="Times New Roman" w:cs="Times New Roman"/>
        </w:rPr>
        <w:t xml:space="preserve"> zip</w:t>
      </w:r>
      <w:r w:rsidRPr="00B2DF6F">
        <w:rPr>
          <w:rFonts w:ascii="Times New Roman" w:eastAsia="Times New Roman" w:hAnsi="Times New Roman" w:cs="Times New Roman"/>
        </w:rPr>
        <w:t xml:space="preserve"> code input system.</w:t>
      </w:r>
      <w:r>
        <w:br/>
      </w:r>
      <w:r w:rsidRPr="4FCF91E1">
        <w:rPr>
          <w:rFonts w:ascii="Times New Roman" w:eastAsia="Times New Roman" w:hAnsi="Times New Roman" w:cs="Times New Roman"/>
          <w:b/>
        </w:rPr>
        <w:t xml:space="preserve">Programming Language and </w:t>
      </w:r>
      <w:r w:rsidRPr="4FCF91E1">
        <w:rPr>
          <w:rFonts w:ascii="Times New Roman" w:eastAsia="Times New Roman" w:hAnsi="Times New Roman" w:cs="Times New Roman"/>
          <w:b/>
          <w:bCs/>
        </w:rPr>
        <w:t>Implementation</w:t>
      </w:r>
    </w:p>
    <w:p w14:paraId="459192DB" w14:textId="4BB4F905" w:rsidR="003D618E" w:rsidRPr="00897FAF" w:rsidRDefault="003D618E" w:rsidP="00897FAF">
      <w:pPr>
        <w:spacing w:after="0" w:line="276" w:lineRule="auto"/>
        <w:ind w:firstLine="720"/>
        <w:rPr>
          <w:rFonts w:ascii="Times New Roman" w:eastAsia="Times New Roman" w:hAnsi="Times New Roman" w:cs="Times New Roman"/>
        </w:rPr>
      </w:pPr>
      <w:r w:rsidRPr="00B2DF6F">
        <w:rPr>
          <w:rFonts w:ascii="Times New Roman" w:eastAsia="Times New Roman" w:hAnsi="Times New Roman" w:cs="Times New Roman"/>
        </w:rPr>
        <w:t xml:space="preserve">Python was chosen for its ease of use, extensive library support, and cross-platform compatibility. It allows for efficient development when handling JSON data and integrating APIs. For the user interface, </w:t>
      </w:r>
      <w:proofErr w:type="spellStart"/>
      <w:r w:rsidRPr="00B2DF6F">
        <w:rPr>
          <w:rFonts w:ascii="Times New Roman" w:eastAsia="Times New Roman" w:hAnsi="Times New Roman" w:cs="Times New Roman"/>
        </w:rPr>
        <w:t>Tkinter</w:t>
      </w:r>
      <w:proofErr w:type="spellEnd"/>
      <w:r w:rsidRPr="00B2DF6F">
        <w:rPr>
          <w:rFonts w:ascii="Times New Roman" w:eastAsia="Times New Roman" w:hAnsi="Times New Roman" w:cs="Times New Roman"/>
        </w:rPr>
        <w:t xml:space="preserve"> or </w:t>
      </w:r>
      <w:proofErr w:type="spellStart"/>
      <w:r w:rsidRPr="00B2DF6F">
        <w:rPr>
          <w:rFonts w:ascii="Times New Roman" w:eastAsia="Times New Roman" w:hAnsi="Times New Roman" w:cs="Times New Roman"/>
        </w:rPr>
        <w:t>PyQt</w:t>
      </w:r>
      <w:proofErr w:type="spellEnd"/>
      <w:r w:rsidRPr="00B2DF6F">
        <w:rPr>
          <w:rFonts w:ascii="Times New Roman" w:eastAsia="Times New Roman" w:hAnsi="Times New Roman" w:cs="Times New Roman"/>
        </w:rPr>
        <w:t xml:space="preserve"> will provide a lightweight and intuitive graphical experience. Using these tools for our front-end will allow for quicker development because they are built directly into Python’s library.</w:t>
      </w:r>
      <w:r>
        <w:br/>
      </w:r>
      <w:r w:rsidRPr="090CA178">
        <w:rPr>
          <w:rFonts w:ascii="Times New Roman" w:eastAsia="Times New Roman" w:hAnsi="Times New Roman" w:cs="Times New Roman"/>
          <w:b/>
          <w:bCs/>
          <w:color w:val="000000" w:themeColor="text1"/>
        </w:rPr>
        <w:t>Data Storage Management</w:t>
      </w:r>
    </w:p>
    <w:p w14:paraId="7CBBB29F" w14:textId="5580A29C" w:rsidR="003D618E" w:rsidRDefault="003D618E" w:rsidP="003D618E">
      <w:pPr>
        <w:spacing w:after="0" w:line="276" w:lineRule="auto"/>
        <w:ind w:firstLine="720"/>
        <w:rPr>
          <w:rFonts w:ascii="Times New Roman" w:eastAsia="Times New Roman" w:hAnsi="Times New Roman" w:cs="Times New Roman"/>
          <w:color w:val="000000" w:themeColor="text1"/>
        </w:rPr>
      </w:pPr>
      <w:r w:rsidRPr="00B2DF6F">
        <w:rPr>
          <w:rFonts w:ascii="Times New Roman" w:eastAsia="Times New Roman" w:hAnsi="Times New Roman" w:cs="Times New Roman"/>
        </w:rPr>
        <w:t xml:space="preserve">The </w:t>
      </w:r>
      <w:r w:rsidR="6AC65259" w:rsidRPr="04638DCA">
        <w:rPr>
          <w:rFonts w:ascii="Times New Roman" w:eastAsia="Times New Roman" w:hAnsi="Times New Roman" w:cs="Times New Roman"/>
        </w:rPr>
        <w:t>software</w:t>
      </w:r>
      <w:r w:rsidRPr="00B2DF6F">
        <w:rPr>
          <w:rFonts w:ascii="Times New Roman" w:eastAsia="Times New Roman" w:hAnsi="Times New Roman" w:cs="Times New Roman"/>
        </w:rPr>
        <w:t xml:space="preserve"> will store provider details, including name, location, specialization, and contact information, in a JSON file. Updates will be made manually or periodically by developers to ensure accuracy. If the dataset grows significantly, transitioning to SQLite could improve efficiency. An example of how we may store geolocational information in a JSON file may be designed is seen below</w:t>
      </w:r>
      <w:r w:rsidRPr="79B3F0DC">
        <w:rPr>
          <w:rFonts w:ascii="Times New Roman" w:eastAsia="Times New Roman" w:hAnsi="Times New Roman" w:cs="Times New Roman"/>
        </w:rPr>
        <w:t xml:space="preserve"> in Figure </w:t>
      </w:r>
      <w:r w:rsidR="00B73A81">
        <w:rPr>
          <w:rFonts w:ascii="Times New Roman" w:eastAsia="Times New Roman" w:hAnsi="Times New Roman" w:cs="Times New Roman"/>
        </w:rPr>
        <w:t>2</w:t>
      </w:r>
      <w:r w:rsidRPr="79B3F0DC">
        <w:rPr>
          <w:rFonts w:ascii="Times New Roman" w:eastAsia="Times New Roman" w:hAnsi="Times New Roman" w:cs="Times New Roman"/>
        </w:rPr>
        <w:t>:</w:t>
      </w:r>
    </w:p>
    <w:p w14:paraId="47C08083" w14:textId="77777777" w:rsidR="003D618E" w:rsidRDefault="003D618E" w:rsidP="003D618E">
      <w:pPr>
        <w:spacing w:after="0" w:line="276" w:lineRule="auto"/>
        <w:jc w:val="center"/>
        <w:rPr>
          <w:rFonts w:ascii="Times New Roman" w:eastAsia="Times New Roman" w:hAnsi="Times New Roman" w:cs="Times New Roman"/>
        </w:rPr>
      </w:pPr>
      <w:r>
        <w:rPr>
          <w:noProof/>
        </w:rPr>
        <w:drawing>
          <wp:inline distT="0" distB="0" distL="0" distR="0" wp14:anchorId="6393FCB1" wp14:editId="6D1E6C3C">
            <wp:extent cx="3954904" cy="2062264"/>
            <wp:effectExtent l="0" t="0" r="0" b="0"/>
            <wp:docPr id="1034754306" name="Picture 577364932"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364932"/>
                    <pic:cNvPicPr/>
                  </pic:nvPicPr>
                  <pic:blipFill>
                    <a:blip r:embed="rId9">
                      <a:extLst>
                        <a:ext uri="{28A0092B-C50C-407E-A947-70E740481C1C}">
                          <a14:useLocalDpi xmlns:a14="http://schemas.microsoft.com/office/drawing/2010/main" val="0"/>
                        </a:ext>
                      </a:extLst>
                    </a:blip>
                    <a:stretch>
                      <a:fillRect/>
                    </a:stretch>
                  </pic:blipFill>
                  <pic:spPr>
                    <a:xfrm>
                      <a:off x="0" y="0"/>
                      <a:ext cx="3974981" cy="2072733"/>
                    </a:xfrm>
                    <a:prstGeom prst="rect">
                      <a:avLst/>
                    </a:prstGeom>
                  </pic:spPr>
                </pic:pic>
              </a:graphicData>
            </a:graphic>
          </wp:inline>
        </w:drawing>
      </w:r>
    </w:p>
    <w:p w14:paraId="3F0EFA15" w14:textId="0A3341ED" w:rsidR="003D618E" w:rsidRDefault="003D618E" w:rsidP="003D618E">
      <w:pPr>
        <w:spacing w:after="0" w:line="276" w:lineRule="auto"/>
        <w:jc w:val="center"/>
        <w:rPr>
          <w:rFonts w:ascii="Times New Roman" w:eastAsia="Times New Roman" w:hAnsi="Times New Roman" w:cs="Times New Roman"/>
          <w:sz w:val="18"/>
          <w:szCs w:val="18"/>
        </w:rPr>
      </w:pPr>
      <w:r w:rsidRPr="090CA178">
        <w:rPr>
          <w:rFonts w:ascii="Times New Roman" w:eastAsia="Times New Roman" w:hAnsi="Times New Roman" w:cs="Times New Roman"/>
          <w:sz w:val="18"/>
          <w:szCs w:val="18"/>
        </w:rPr>
        <w:t xml:space="preserve">Figure </w:t>
      </w:r>
      <w:ins w:id="11" w:author="Pham, Harry" w:date="2025-03-22T18:10:00Z">
        <w:r w:rsidR="007D0C9D" w:rsidRPr="2D3C0432">
          <w:rPr>
            <w:rFonts w:ascii="Times New Roman" w:eastAsia="Times New Roman" w:hAnsi="Times New Roman" w:cs="Times New Roman"/>
            <w:sz w:val="18"/>
            <w:szCs w:val="18"/>
          </w:rPr>
          <w:t>2</w:t>
        </w:r>
      </w:ins>
      <w:r w:rsidRPr="090CA178">
        <w:rPr>
          <w:rFonts w:ascii="Times New Roman" w:eastAsia="Times New Roman" w:hAnsi="Times New Roman" w:cs="Times New Roman"/>
          <w:sz w:val="18"/>
          <w:szCs w:val="18"/>
        </w:rPr>
        <w:t>: JSON data file example</w:t>
      </w:r>
    </w:p>
    <w:p w14:paraId="3C9CBEF6" w14:textId="77777777" w:rsidR="003D618E" w:rsidRDefault="003D618E" w:rsidP="003D618E">
      <w:pPr>
        <w:spacing w:after="0" w:line="276" w:lineRule="auto"/>
        <w:rPr>
          <w:rFonts w:ascii="Times New Roman" w:eastAsia="Times New Roman" w:hAnsi="Times New Roman" w:cs="Times New Roman"/>
          <w:b/>
        </w:rPr>
      </w:pPr>
      <w:r w:rsidRPr="6E6BD310">
        <w:rPr>
          <w:rFonts w:ascii="Times New Roman" w:eastAsia="Times New Roman" w:hAnsi="Times New Roman" w:cs="Times New Roman"/>
          <w:b/>
          <w:bCs/>
        </w:rPr>
        <w:lastRenderedPageBreak/>
        <w:t>User Interface and Features</w:t>
      </w:r>
    </w:p>
    <w:p w14:paraId="6456BA35" w14:textId="6C3E4394" w:rsidR="003D618E" w:rsidRPr="00EA0B44" w:rsidRDefault="003D618E" w:rsidP="00897FAF">
      <w:pPr>
        <w:spacing w:after="0" w:line="276" w:lineRule="auto"/>
        <w:ind w:firstLine="720"/>
        <w:rPr>
          <w:rFonts w:ascii="Times New Roman" w:eastAsia="Times New Roman" w:hAnsi="Times New Roman" w:cs="Times New Roman"/>
        </w:rPr>
      </w:pPr>
      <w:r w:rsidRPr="59186F04">
        <w:rPr>
          <w:rFonts w:ascii="Times New Roman" w:eastAsia="Times New Roman" w:hAnsi="Times New Roman" w:cs="Times New Roman"/>
        </w:rPr>
        <w:t xml:space="preserve">The main page will allow users to enter a </w:t>
      </w:r>
      <w:r w:rsidR="4BD547B8" w:rsidRPr="59186F04">
        <w:rPr>
          <w:rFonts w:ascii="Times New Roman" w:eastAsia="Times New Roman" w:hAnsi="Times New Roman" w:cs="Times New Roman"/>
        </w:rPr>
        <w:t xml:space="preserve">zip </w:t>
      </w:r>
      <w:r w:rsidRPr="59186F04">
        <w:rPr>
          <w:rFonts w:ascii="Times New Roman" w:eastAsia="Times New Roman" w:hAnsi="Times New Roman" w:cs="Times New Roman"/>
        </w:rPr>
        <w:t>code to find healthcare providers. Locations will appear as pins on an interactive map. Clicking a pin will display provider details, such as specialization and contact information. Mapping functionality will be handled through Google Maps API</w:t>
      </w:r>
      <w:r w:rsidR="5BC353BD" w:rsidRPr="59186F04">
        <w:rPr>
          <w:rFonts w:ascii="Times New Roman" w:eastAsia="Times New Roman" w:hAnsi="Times New Roman" w:cs="Times New Roman"/>
        </w:rPr>
        <w:t>.</w:t>
      </w:r>
      <w:r>
        <w:br/>
      </w:r>
      <w:r w:rsidRPr="00FB858B">
        <w:rPr>
          <w:rFonts w:ascii="Times New Roman" w:eastAsia="Times New Roman" w:hAnsi="Times New Roman" w:cs="Times New Roman"/>
          <w:b/>
          <w:bCs/>
        </w:rPr>
        <w:t>Benefits</w:t>
      </w:r>
    </w:p>
    <w:p w14:paraId="7AE751A4" w14:textId="345EDD41" w:rsidR="00E83686" w:rsidRPr="00EA0B44" w:rsidRDefault="003D618E" w:rsidP="00EA0B44">
      <w:pPr>
        <w:spacing w:after="0" w:line="276" w:lineRule="auto"/>
        <w:ind w:firstLine="720"/>
        <w:rPr>
          <w:rFonts w:ascii="Times New Roman" w:eastAsia="Times New Roman" w:hAnsi="Times New Roman" w:cs="Times New Roman"/>
        </w:rPr>
      </w:pPr>
      <w:r w:rsidRPr="00B2DF6F">
        <w:rPr>
          <w:rFonts w:ascii="Times New Roman" w:eastAsia="Times New Roman" w:hAnsi="Times New Roman" w:cs="Times New Roman"/>
        </w:rPr>
        <w:t>This design will guarantee that users can search for providers without internet access while keeping the system lightweight and efficient. Python’s framework simplifies integration with APIs, and Google Maps provides an interactive and user-friendly mapping experience. The single-page UI is accessible to users with varying levels of technical proficiency.</w:t>
      </w:r>
    </w:p>
    <w:p w14:paraId="7A72CD99" w14:textId="77777777" w:rsidR="003D618E" w:rsidRDefault="003D618E" w:rsidP="003D618E">
      <w:pPr>
        <w:spacing w:after="0" w:line="276" w:lineRule="auto"/>
        <w:rPr>
          <w:rFonts w:ascii="Times New Roman" w:eastAsia="Times New Roman" w:hAnsi="Times New Roman" w:cs="Times New Roman"/>
          <w:b/>
          <w:color w:val="000000" w:themeColor="text1"/>
        </w:rPr>
      </w:pPr>
      <w:r w:rsidRPr="3494A970">
        <w:rPr>
          <w:rFonts w:ascii="Times New Roman" w:eastAsia="Times New Roman" w:hAnsi="Times New Roman" w:cs="Times New Roman"/>
          <w:b/>
        </w:rPr>
        <w:t>Challenges and Considerations</w:t>
      </w:r>
    </w:p>
    <w:p w14:paraId="3FD8585F" w14:textId="30181EA7" w:rsidR="00E83686" w:rsidRPr="00EA0B44" w:rsidRDefault="003D618E" w:rsidP="00897FAF">
      <w:pPr>
        <w:spacing w:after="0" w:line="276" w:lineRule="auto"/>
        <w:ind w:firstLine="720"/>
        <w:rPr>
          <w:rFonts w:ascii="Times New Roman" w:eastAsia="Times New Roman" w:hAnsi="Times New Roman" w:cs="Times New Roman"/>
        </w:rPr>
      </w:pPr>
      <w:r w:rsidRPr="00B2DF6F">
        <w:rPr>
          <w:rFonts w:ascii="Times New Roman" w:eastAsia="Times New Roman" w:hAnsi="Times New Roman" w:cs="Times New Roman"/>
        </w:rPr>
        <w:t>Manual data updates may delay new provider information in local areas. Future iterations could introduce a semi-automated update process. Google Maps API limitations include requiring internet access for initial rendering and potential query rate restrictions. As the dataset expands, moving from JSON to SQLite database may improve performance.</w:t>
      </w:r>
    </w:p>
    <w:p w14:paraId="793B10C6" w14:textId="68830D31" w:rsidR="00C07378" w:rsidRPr="00C07378" w:rsidRDefault="00C07378" w:rsidP="00C07378">
      <w:pPr>
        <w:spacing w:after="0" w:line="276" w:lineRule="auto"/>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Recommendation</w:t>
      </w:r>
    </w:p>
    <w:p w14:paraId="1D615B8F" w14:textId="0F55B988" w:rsidR="003D618E" w:rsidRDefault="003D618E" w:rsidP="0077619F">
      <w:pPr>
        <w:ind w:firstLine="720"/>
        <w:rPr>
          <w:rFonts w:ascii="Times New Roman" w:eastAsia="Times New Roman" w:hAnsi="Times New Roman" w:cs="Times New Roman"/>
        </w:rPr>
      </w:pPr>
      <w:r w:rsidRPr="00B2DF6F">
        <w:rPr>
          <w:rFonts w:ascii="Times New Roman" w:eastAsia="Times New Roman" w:hAnsi="Times New Roman" w:cs="Times New Roman"/>
        </w:rPr>
        <w:t xml:space="preserve">The proposed offline application offers a practical solution for assisting rural communities in finding healthcare providers. Using Python, JSON, and Google Maps API ensures a smooth </w:t>
      </w:r>
      <w:r w:rsidRPr="56A330F7">
        <w:rPr>
          <w:rFonts w:ascii="Times New Roman" w:eastAsia="Times New Roman" w:hAnsi="Times New Roman" w:cs="Times New Roman"/>
        </w:rPr>
        <w:t>development</w:t>
      </w:r>
      <w:r w:rsidRPr="00B2DF6F">
        <w:rPr>
          <w:rFonts w:ascii="Times New Roman" w:eastAsia="Times New Roman" w:hAnsi="Times New Roman" w:cs="Times New Roman"/>
        </w:rPr>
        <w:t xml:space="preserve"> process and user experience. Future enhancements may include alternative storage solutions and offline-friendly maps like OpenStreetMap. Though the overall structure of this development option is lightweight, the goal is to provide a service that can be created at little to no cost and can allow for any individual to use this </w:t>
      </w:r>
      <w:r w:rsidR="358989BD" w:rsidRPr="04638DCA">
        <w:rPr>
          <w:rFonts w:ascii="Times New Roman" w:eastAsia="Times New Roman" w:hAnsi="Times New Roman" w:cs="Times New Roman"/>
        </w:rPr>
        <w:t>resource</w:t>
      </w:r>
      <w:r w:rsidRPr="00B2DF6F">
        <w:rPr>
          <w:rFonts w:ascii="Times New Roman" w:eastAsia="Times New Roman" w:hAnsi="Times New Roman" w:cs="Times New Roman"/>
        </w:rPr>
        <w:t xml:space="preserve"> without a service paywall or advertisements that would help fund the use of containerizing the </w:t>
      </w:r>
      <w:r w:rsidR="0C7F59BF" w:rsidRPr="04638DCA">
        <w:rPr>
          <w:rFonts w:ascii="Times New Roman" w:eastAsia="Times New Roman" w:hAnsi="Times New Roman" w:cs="Times New Roman"/>
        </w:rPr>
        <w:t>platform</w:t>
      </w:r>
      <w:r w:rsidRPr="00B2DF6F">
        <w:rPr>
          <w:rFonts w:ascii="Times New Roman" w:eastAsia="Times New Roman" w:hAnsi="Times New Roman" w:cs="Times New Roman"/>
        </w:rPr>
        <w:t xml:space="preserve"> and paying a cost to run the </w:t>
      </w:r>
      <w:r w:rsidR="11058F12" w:rsidRPr="04638DCA">
        <w:rPr>
          <w:rFonts w:ascii="Times New Roman" w:eastAsia="Times New Roman" w:hAnsi="Times New Roman" w:cs="Times New Roman"/>
        </w:rPr>
        <w:t xml:space="preserve">web </w:t>
      </w:r>
      <w:r w:rsidRPr="00B2DF6F">
        <w:rPr>
          <w:rFonts w:ascii="Times New Roman" w:eastAsia="Times New Roman" w:hAnsi="Times New Roman" w:cs="Times New Roman"/>
        </w:rPr>
        <w:t>application year-round.</w:t>
      </w:r>
    </w:p>
    <w:p w14:paraId="414D3F78" w14:textId="77777777" w:rsidR="00897FAF" w:rsidRDefault="00897FAF" w:rsidP="0077619F">
      <w:pPr>
        <w:ind w:firstLine="720"/>
        <w:rPr>
          <w:rFonts w:ascii="Times New Roman" w:eastAsia="Times New Roman" w:hAnsi="Times New Roman" w:cs="Times New Roman"/>
        </w:rPr>
      </w:pPr>
    </w:p>
    <w:p w14:paraId="7BD3BDC2" w14:textId="51A3DA82" w:rsidR="003D618E" w:rsidRDefault="6EFAC787" w:rsidP="00C26A23">
      <w:pPr>
        <w:pStyle w:val="Heading3"/>
        <w:numPr>
          <w:ilvl w:val="1"/>
          <w:numId w:val="11"/>
        </w:numPr>
        <w:ind w:left="1800" w:hanging="720"/>
      </w:pPr>
      <w:bookmarkStart w:id="12" w:name="_Toc196162243"/>
      <w:r>
        <w:t xml:space="preserve">Homepage </w:t>
      </w:r>
      <w:r w:rsidR="00F37A74">
        <w:t>Design Evaluation</w:t>
      </w:r>
      <w:bookmarkEnd w:id="12"/>
      <w:r w:rsidR="25FF863A">
        <w:t xml:space="preserve"> </w:t>
      </w:r>
    </w:p>
    <w:p w14:paraId="09ECA225" w14:textId="7DA7BEF1" w:rsidR="00E83686" w:rsidRDefault="3CB424D7" w:rsidP="66ECD421">
      <w:pPr>
        <w:ind w:firstLine="720"/>
        <w:rPr>
          <w:rFonts w:ascii="Times New Roman" w:hAnsi="Times New Roman" w:cs="Times New Roman"/>
        </w:rPr>
      </w:pPr>
      <w:r w:rsidRPr="66ECD421">
        <w:rPr>
          <w:rFonts w:ascii="Times New Roman" w:hAnsi="Times New Roman" w:cs="Times New Roman"/>
        </w:rPr>
        <w:t xml:space="preserve">The design of a website’s homepage is critical as it is the first point of contact for users of the site and sets the tone for their overall experience. Homepages with good design </w:t>
      </w:r>
      <w:r w:rsidR="00F37A74" w:rsidRPr="66ECD421">
        <w:rPr>
          <w:rFonts w:ascii="Times New Roman" w:hAnsi="Times New Roman" w:cs="Times New Roman"/>
        </w:rPr>
        <w:t>can</w:t>
      </w:r>
      <w:r w:rsidRPr="66ECD421">
        <w:rPr>
          <w:rFonts w:ascii="Times New Roman" w:hAnsi="Times New Roman" w:cs="Times New Roman"/>
        </w:rPr>
        <w:t xml:space="preserve"> not only capture the attention of users but also </w:t>
      </w:r>
      <w:r w:rsidR="03D4EFB4" w:rsidRPr="66ECD421">
        <w:rPr>
          <w:rFonts w:ascii="Times New Roman" w:hAnsi="Times New Roman" w:cs="Times New Roman"/>
        </w:rPr>
        <w:t>guide</w:t>
      </w:r>
      <w:r w:rsidRPr="66ECD421">
        <w:rPr>
          <w:rFonts w:ascii="Times New Roman" w:hAnsi="Times New Roman" w:cs="Times New Roman"/>
        </w:rPr>
        <w:t xml:space="preserve"> them through the rest of the site effectively. Layout, color scheme, and functionality all contribute to the user’s perception and influence the way they further explore and navigate the site. Additionally, the homepage design has a ripple effect on the rest of the website as well as the project. The design option chosen here has implications for brand identity, user experience, content structure and flow, across both other pages of the website and other materials regarding the project. This section will analyze three options for the homepage design, evaluating their potential impact on the user experience and site performance. </w:t>
      </w:r>
    </w:p>
    <w:p w14:paraId="53C0263F" w14:textId="77777777" w:rsidR="00B73A81" w:rsidRDefault="00B73A81" w:rsidP="005116DE">
      <w:pPr>
        <w:rPr>
          <w:rFonts w:ascii="Times New Roman" w:hAnsi="Times New Roman" w:cs="Times New Roman"/>
          <w:b/>
        </w:rPr>
      </w:pPr>
    </w:p>
    <w:p w14:paraId="78F885D9" w14:textId="1F67903D" w:rsidR="00897FAF" w:rsidRDefault="00897FAF" w:rsidP="005116DE">
      <w:pPr>
        <w:rPr>
          <w:rFonts w:ascii="Times New Roman" w:hAnsi="Times New Roman" w:cs="Times New Roman"/>
          <w:b/>
        </w:rPr>
      </w:pPr>
      <w:r>
        <w:rPr>
          <w:rFonts w:ascii="Times New Roman" w:hAnsi="Times New Roman" w:cs="Times New Roman"/>
          <w:b/>
        </w:rPr>
        <w:br/>
      </w:r>
    </w:p>
    <w:p w14:paraId="54742831" w14:textId="42EB30E9" w:rsidR="005116DE" w:rsidRPr="0077619F" w:rsidRDefault="005116DE" w:rsidP="005116DE">
      <w:pPr>
        <w:rPr>
          <w:rFonts w:ascii="Times New Roman" w:hAnsi="Times New Roman" w:cs="Times New Roman"/>
          <w:b/>
        </w:rPr>
      </w:pPr>
      <w:r w:rsidRPr="0077619F">
        <w:rPr>
          <w:rFonts w:ascii="Times New Roman" w:hAnsi="Times New Roman" w:cs="Times New Roman"/>
          <w:b/>
        </w:rPr>
        <w:lastRenderedPageBreak/>
        <w:t xml:space="preserve">Design Options </w:t>
      </w:r>
    </w:p>
    <w:tbl>
      <w:tblPr>
        <w:tblStyle w:val="TableGrid"/>
        <w:tblW w:w="0" w:type="auto"/>
        <w:jc w:val="center"/>
        <w:tblLook w:val="04A0" w:firstRow="1" w:lastRow="0" w:firstColumn="1" w:lastColumn="0" w:noHBand="0" w:noVBand="1"/>
      </w:tblPr>
      <w:tblGrid>
        <w:gridCol w:w="1705"/>
        <w:gridCol w:w="2520"/>
        <w:gridCol w:w="5125"/>
      </w:tblGrid>
      <w:tr w:rsidR="005116DE" w14:paraId="26248729" w14:textId="77777777" w:rsidTr="5B8E1CC5">
        <w:trPr>
          <w:jc w:val="center"/>
        </w:trPr>
        <w:tc>
          <w:tcPr>
            <w:tcW w:w="1705" w:type="dxa"/>
          </w:tcPr>
          <w:p w14:paraId="0736BDD7" w14:textId="77777777" w:rsidR="005116DE" w:rsidRPr="0077619F" w:rsidRDefault="005116DE">
            <w:pPr>
              <w:rPr>
                <w:rFonts w:ascii="Times New Roman" w:hAnsi="Times New Roman" w:cs="Times New Roman"/>
              </w:rPr>
            </w:pPr>
          </w:p>
        </w:tc>
        <w:tc>
          <w:tcPr>
            <w:tcW w:w="2520" w:type="dxa"/>
          </w:tcPr>
          <w:p w14:paraId="5A1D9302" w14:textId="77777777" w:rsidR="005116DE" w:rsidRPr="0077619F" w:rsidRDefault="005116DE">
            <w:pPr>
              <w:rPr>
                <w:rFonts w:ascii="Times New Roman" w:hAnsi="Times New Roman" w:cs="Times New Roman"/>
              </w:rPr>
            </w:pPr>
            <w:r w:rsidRPr="0077619F">
              <w:rPr>
                <w:rFonts w:ascii="Times New Roman" w:hAnsi="Times New Roman" w:cs="Times New Roman"/>
              </w:rPr>
              <w:t>Mobile Design</w:t>
            </w:r>
          </w:p>
        </w:tc>
        <w:tc>
          <w:tcPr>
            <w:tcW w:w="5125" w:type="dxa"/>
          </w:tcPr>
          <w:p w14:paraId="3B9D8C84" w14:textId="77777777" w:rsidR="005116DE" w:rsidRPr="0077619F" w:rsidRDefault="005116DE">
            <w:pPr>
              <w:rPr>
                <w:rFonts w:ascii="Times New Roman" w:hAnsi="Times New Roman" w:cs="Times New Roman"/>
              </w:rPr>
            </w:pPr>
            <w:r w:rsidRPr="0077619F">
              <w:rPr>
                <w:rFonts w:ascii="Times New Roman" w:hAnsi="Times New Roman" w:cs="Times New Roman"/>
              </w:rPr>
              <w:t>Desktop Design</w:t>
            </w:r>
          </w:p>
        </w:tc>
      </w:tr>
      <w:tr w:rsidR="005116DE" w14:paraId="5624D78D" w14:textId="77777777" w:rsidTr="5B8E1CC5">
        <w:trPr>
          <w:trHeight w:val="3312"/>
          <w:jc w:val="center"/>
        </w:trPr>
        <w:tc>
          <w:tcPr>
            <w:tcW w:w="1705" w:type="dxa"/>
          </w:tcPr>
          <w:p w14:paraId="6261F640" w14:textId="77777777" w:rsidR="005116DE" w:rsidRPr="0077619F" w:rsidRDefault="005116DE">
            <w:pPr>
              <w:rPr>
                <w:rFonts w:ascii="Times New Roman" w:hAnsi="Times New Roman" w:cs="Times New Roman"/>
              </w:rPr>
            </w:pPr>
            <w:r w:rsidRPr="0077619F">
              <w:rPr>
                <w:rFonts w:ascii="Times New Roman" w:hAnsi="Times New Roman" w:cs="Times New Roman"/>
              </w:rPr>
              <w:t>Homepage #1</w:t>
            </w:r>
          </w:p>
        </w:tc>
        <w:tc>
          <w:tcPr>
            <w:tcW w:w="2520" w:type="dxa"/>
            <w:vAlign w:val="center"/>
          </w:tcPr>
          <w:p w14:paraId="6330E497" w14:textId="77777777" w:rsidR="005116DE" w:rsidRPr="0077619F" w:rsidRDefault="005116DE">
            <w:pPr>
              <w:jc w:val="center"/>
              <w:rPr>
                <w:rFonts w:ascii="Times New Roman" w:hAnsi="Times New Roman" w:cs="Times New Roman"/>
              </w:rPr>
            </w:pPr>
            <w:r>
              <w:rPr>
                <w:noProof/>
              </w:rPr>
              <w:drawing>
                <wp:inline distT="0" distB="0" distL="0" distR="0" wp14:anchorId="13C2B61D" wp14:editId="6F0E844C">
                  <wp:extent cx="913765" cy="1978025"/>
                  <wp:effectExtent l="0" t="0" r="635" b="3175"/>
                  <wp:docPr id="1506839736" name="Picture 2" descr="A close-up of a health hu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913765" cy="1978025"/>
                          </a:xfrm>
                          <a:prstGeom prst="rect">
                            <a:avLst/>
                          </a:prstGeom>
                        </pic:spPr>
                      </pic:pic>
                    </a:graphicData>
                  </a:graphic>
                </wp:inline>
              </w:drawing>
            </w:r>
          </w:p>
        </w:tc>
        <w:tc>
          <w:tcPr>
            <w:tcW w:w="5125" w:type="dxa"/>
            <w:vAlign w:val="center"/>
          </w:tcPr>
          <w:p w14:paraId="65BE71E9" w14:textId="77777777" w:rsidR="005116DE" w:rsidRPr="0077619F" w:rsidRDefault="005116DE">
            <w:pPr>
              <w:jc w:val="center"/>
              <w:rPr>
                <w:rFonts w:ascii="Times New Roman" w:hAnsi="Times New Roman" w:cs="Times New Roman"/>
              </w:rPr>
            </w:pPr>
            <w:r>
              <w:rPr>
                <w:noProof/>
              </w:rPr>
              <w:drawing>
                <wp:inline distT="0" distB="0" distL="0" distR="0" wp14:anchorId="04D2B773" wp14:editId="22D46456">
                  <wp:extent cx="2875280" cy="2044700"/>
                  <wp:effectExtent l="0" t="0" r="0" b="0"/>
                  <wp:docPr id="130091091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2875280" cy="2044700"/>
                          </a:xfrm>
                          <a:prstGeom prst="rect">
                            <a:avLst/>
                          </a:prstGeom>
                        </pic:spPr>
                      </pic:pic>
                    </a:graphicData>
                  </a:graphic>
                </wp:inline>
              </w:drawing>
            </w:r>
          </w:p>
        </w:tc>
      </w:tr>
      <w:tr w:rsidR="005116DE" w14:paraId="6B105DD2" w14:textId="77777777" w:rsidTr="5B8E1CC5">
        <w:trPr>
          <w:trHeight w:val="3312"/>
          <w:jc w:val="center"/>
        </w:trPr>
        <w:tc>
          <w:tcPr>
            <w:tcW w:w="1705" w:type="dxa"/>
          </w:tcPr>
          <w:p w14:paraId="5E6E293E" w14:textId="77777777" w:rsidR="005116DE" w:rsidRPr="0077619F" w:rsidRDefault="005116DE">
            <w:pPr>
              <w:rPr>
                <w:rFonts w:ascii="Times New Roman" w:hAnsi="Times New Roman" w:cs="Times New Roman"/>
              </w:rPr>
            </w:pPr>
            <w:r w:rsidRPr="0077619F">
              <w:rPr>
                <w:rFonts w:ascii="Times New Roman" w:hAnsi="Times New Roman" w:cs="Times New Roman"/>
              </w:rPr>
              <w:t>Homepage #2</w:t>
            </w:r>
          </w:p>
        </w:tc>
        <w:tc>
          <w:tcPr>
            <w:tcW w:w="2520" w:type="dxa"/>
            <w:vAlign w:val="center"/>
          </w:tcPr>
          <w:p w14:paraId="43311461" w14:textId="77777777" w:rsidR="005116DE" w:rsidRPr="0077619F" w:rsidRDefault="005116DE">
            <w:pPr>
              <w:jc w:val="center"/>
              <w:rPr>
                <w:rFonts w:ascii="Times New Roman" w:hAnsi="Times New Roman" w:cs="Times New Roman"/>
              </w:rPr>
            </w:pPr>
            <w:r>
              <w:rPr>
                <w:noProof/>
              </w:rPr>
              <w:drawing>
                <wp:inline distT="0" distB="0" distL="0" distR="0" wp14:anchorId="4919FB80" wp14:editId="44EC5373">
                  <wp:extent cx="913765" cy="1977390"/>
                  <wp:effectExtent l="0" t="0" r="635" b="3810"/>
                  <wp:docPr id="981223333" name="Picture 2"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913765" cy="1977390"/>
                          </a:xfrm>
                          <a:prstGeom prst="rect">
                            <a:avLst/>
                          </a:prstGeom>
                        </pic:spPr>
                      </pic:pic>
                    </a:graphicData>
                  </a:graphic>
                </wp:inline>
              </w:drawing>
            </w:r>
          </w:p>
        </w:tc>
        <w:tc>
          <w:tcPr>
            <w:tcW w:w="5125" w:type="dxa"/>
            <w:vAlign w:val="center"/>
          </w:tcPr>
          <w:p w14:paraId="4CE79372" w14:textId="77777777" w:rsidR="005116DE" w:rsidRPr="0077619F" w:rsidRDefault="005116DE">
            <w:pPr>
              <w:jc w:val="center"/>
              <w:rPr>
                <w:rFonts w:ascii="Times New Roman" w:hAnsi="Times New Roman" w:cs="Times New Roman"/>
              </w:rPr>
            </w:pPr>
            <w:r>
              <w:rPr>
                <w:noProof/>
              </w:rPr>
              <w:drawing>
                <wp:inline distT="0" distB="0" distL="0" distR="0" wp14:anchorId="125C56DB" wp14:editId="611DC70C">
                  <wp:extent cx="2875280" cy="2044065"/>
                  <wp:effectExtent l="0" t="0" r="0" b="635"/>
                  <wp:docPr id="1424971074"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2875280" cy="2044065"/>
                          </a:xfrm>
                          <a:prstGeom prst="rect">
                            <a:avLst/>
                          </a:prstGeom>
                        </pic:spPr>
                      </pic:pic>
                    </a:graphicData>
                  </a:graphic>
                </wp:inline>
              </w:drawing>
            </w:r>
          </w:p>
        </w:tc>
      </w:tr>
      <w:tr w:rsidR="005116DE" w14:paraId="27BD22CC" w14:textId="77777777" w:rsidTr="5B8E1CC5">
        <w:trPr>
          <w:trHeight w:val="3312"/>
          <w:jc w:val="center"/>
        </w:trPr>
        <w:tc>
          <w:tcPr>
            <w:tcW w:w="1705" w:type="dxa"/>
          </w:tcPr>
          <w:p w14:paraId="6DEC2039" w14:textId="77777777" w:rsidR="005116DE" w:rsidRPr="0077619F" w:rsidRDefault="005116DE">
            <w:pPr>
              <w:rPr>
                <w:rFonts w:ascii="Times New Roman" w:hAnsi="Times New Roman" w:cs="Times New Roman"/>
              </w:rPr>
            </w:pPr>
            <w:r w:rsidRPr="0077619F">
              <w:rPr>
                <w:rFonts w:ascii="Times New Roman" w:hAnsi="Times New Roman" w:cs="Times New Roman"/>
              </w:rPr>
              <w:t>Homepage #3</w:t>
            </w:r>
          </w:p>
        </w:tc>
        <w:tc>
          <w:tcPr>
            <w:tcW w:w="2520" w:type="dxa"/>
            <w:vAlign w:val="center"/>
          </w:tcPr>
          <w:p w14:paraId="169D09F2" w14:textId="77777777" w:rsidR="005116DE" w:rsidRPr="0077619F" w:rsidRDefault="005116DE">
            <w:pPr>
              <w:jc w:val="center"/>
              <w:rPr>
                <w:rFonts w:ascii="Times New Roman" w:hAnsi="Times New Roman" w:cs="Times New Roman"/>
              </w:rPr>
            </w:pPr>
            <w:r>
              <w:rPr>
                <w:noProof/>
              </w:rPr>
              <w:drawing>
                <wp:inline distT="0" distB="0" distL="0" distR="0" wp14:anchorId="7BA96991" wp14:editId="5CC2F8D7">
                  <wp:extent cx="913130" cy="1977390"/>
                  <wp:effectExtent l="0" t="0" r="1270" b="3810"/>
                  <wp:docPr id="1143366356"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913130" cy="1977390"/>
                          </a:xfrm>
                          <a:prstGeom prst="rect">
                            <a:avLst/>
                          </a:prstGeom>
                        </pic:spPr>
                      </pic:pic>
                    </a:graphicData>
                  </a:graphic>
                </wp:inline>
              </w:drawing>
            </w:r>
          </w:p>
        </w:tc>
        <w:tc>
          <w:tcPr>
            <w:tcW w:w="5125" w:type="dxa"/>
            <w:vAlign w:val="center"/>
          </w:tcPr>
          <w:p w14:paraId="2193374C" w14:textId="77777777" w:rsidR="005116DE" w:rsidRPr="0077619F" w:rsidRDefault="005116DE">
            <w:pPr>
              <w:jc w:val="center"/>
              <w:rPr>
                <w:rFonts w:ascii="Times New Roman" w:hAnsi="Times New Roman" w:cs="Times New Roman"/>
              </w:rPr>
            </w:pPr>
            <w:r>
              <w:rPr>
                <w:noProof/>
              </w:rPr>
              <w:drawing>
                <wp:inline distT="0" distB="0" distL="0" distR="0" wp14:anchorId="21D376C3" wp14:editId="3CDBEBCC">
                  <wp:extent cx="2874010" cy="2044065"/>
                  <wp:effectExtent l="0" t="0" r="0" b="635"/>
                  <wp:docPr id="2115098347" name="Picture 1" descr="A website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2874010" cy="2044065"/>
                          </a:xfrm>
                          <a:prstGeom prst="rect">
                            <a:avLst/>
                          </a:prstGeom>
                        </pic:spPr>
                      </pic:pic>
                    </a:graphicData>
                  </a:graphic>
                </wp:inline>
              </w:drawing>
            </w:r>
          </w:p>
        </w:tc>
      </w:tr>
    </w:tbl>
    <w:p w14:paraId="1B623BC5" w14:textId="6E244136" w:rsidR="005116DE" w:rsidRPr="0077619F" w:rsidRDefault="2D790CDF" w:rsidP="5B8E1CC5">
      <w:pPr>
        <w:spacing w:before="240" w:after="0"/>
        <w:rPr>
          <w:rFonts w:ascii="Times New Roman" w:hAnsi="Times New Roman" w:cs="Times New Roman"/>
          <w:b/>
          <w:bCs/>
        </w:rPr>
      </w:pPr>
      <w:r w:rsidRPr="5B8E1CC5">
        <w:rPr>
          <w:rFonts w:ascii="Times New Roman" w:hAnsi="Times New Roman" w:cs="Times New Roman"/>
          <w:b/>
          <w:bCs/>
        </w:rPr>
        <w:t>Evaluation Criteria</w:t>
      </w:r>
    </w:p>
    <w:p w14:paraId="77B5B42F" w14:textId="0E589D5B" w:rsidR="010AF206" w:rsidRDefault="010AF206" w:rsidP="5B8E1CC5">
      <w:pPr>
        <w:spacing w:after="0" w:line="240" w:lineRule="auto"/>
        <w:ind w:firstLine="720"/>
        <w:rPr>
          <w:rFonts w:ascii="Times New Roman" w:hAnsi="Times New Roman" w:cs="Times New Roman"/>
          <w:b/>
          <w:bCs/>
        </w:rPr>
      </w:pPr>
      <w:r w:rsidRPr="5B8E1CC5">
        <w:rPr>
          <w:rFonts w:ascii="Times New Roman" w:eastAsia="Times New Roman" w:hAnsi="Times New Roman" w:cs="Times New Roman"/>
          <w:color w:val="000000" w:themeColor="text1"/>
        </w:rPr>
        <w:t>Each design will be evaluated on the following 6 criteria. All of which were chosen to ensure the resulting homepage is the best fit for the project and appropriately addresses the needs to the target community.</w:t>
      </w:r>
    </w:p>
    <w:p w14:paraId="229BA340" w14:textId="3D4E4CE0" w:rsidR="005116DE" w:rsidRPr="008D631F" w:rsidRDefault="3CB424D7" w:rsidP="00D51F3A">
      <w:pPr>
        <w:pStyle w:val="ListParagraph"/>
        <w:numPr>
          <w:ilvl w:val="0"/>
          <w:numId w:val="1"/>
        </w:numPr>
        <w:spacing w:after="0" w:line="240" w:lineRule="auto"/>
        <w:rPr>
          <w:rFonts w:ascii="Times New Roman" w:eastAsia="Times New Roman" w:hAnsi="Times New Roman" w:cs="Times New Roman"/>
        </w:rPr>
      </w:pPr>
      <w:r w:rsidRPr="66ECD421">
        <w:rPr>
          <w:rFonts w:ascii="Times New Roman" w:hAnsi="Times New Roman" w:cs="Times New Roman"/>
          <w:u w:val="single"/>
        </w:rPr>
        <w:t>Accessibility (WCAG Compliance)</w:t>
      </w:r>
      <w:r w:rsidRPr="66ECD421">
        <w:rPr>
          <w:rFonts w:ascii="Times New Roman" w:hAnsi="Times New Roman" w:cs="Times New Roman"/>
        </w:rPr>
        <w:t>: Following Web Content Accessibility Guidelines (WCAG), ensures equal access for all users, even those with visual, auditory, and motor impairments</w:t>
      </w:r>
      <w:r w:rsidR="25236DE7" w:rsidRPr="66ECD421">
        <w:rPr>
          <w:rFonts w:ascii="Times New Roman" w:hAnsi="Times New Roman" w:cs="Times New Roman"/>
        </w:rPr>
        <w:t xml:space="preserve"> </w:t>
      </w:r>
      <w:r w:rsidR="00A44065">
        <w:rPr>
          <w:rFonts w:ascii="Times New Roman" w:hAnsi="Times New Roman" w:cs="Times New Roman"/>
        </w:rPr>
        <w:fldChar w:fldCharType="begin"/>
      </w:r>
      <w:r w:rsidR="00A10156">
        <w:rPr>
          <w:rFonts w:ascii="Times New Roman" w:hAnsi="Times New Roman" w:cs="Times New Roman"/>
        </w:rPr>
        <w:instrText xml:space="preserve"> ADDIN ZOTERO_ITEM CSL_CITATION {"citationID":"sZpaAdWL","properties":{"formattedCitation":"[23], [24]","plainCitation":"[23], [24]","noteIndex":0},"citationItems":[{"id":735,"uris":["http://zotero.org/users/11473951/items/2PJQ9QPR"],"itemData":{"id":735,"type":"webpage","abstract":"Introduces the Web Content Accessibility Guidelines (WCAG) international standard, including WCAG 2.0, WCAG 2.1, and WCAG 2.2. WCAG documents explain how to make web content more accessible to people with disabilities.","container-title":"Web Accessibility Initiative (WAI)","language":"en","title":"WCAG 2 Overview","URL":"https://www.w3.org/WAI/standards-guidelines/wcag/","author":[{"family":"Initiative (WAI)","given":"W3C Web Accessibility"}],"accessed":{"date-parts":[["2025",2,28]]}}},{"id":736,"uris":["http://zotero.org/users/11473951/items/P2JP2PKW"],"itemData":{"id":736,"type":"webpage","abstract":"This set of articles provides quick explanations to help you understand the steps that need to be taken to conform to the recommendations outlined in the Web Content Accessibility Guidelines (WCAG).","language":"en-US","title":"Understanding the Web Content Accessibility Guidelines - Accessibility | MDN","URL":"https://developer.mozilla.org/en-US/docs/Web/Accessibility/Understanding_WCAG","accessed":{"date-parts":[["2025",2,28]]},"issued":{"date-parts":[["2024",12,19]]}}}],"schema":"https://github.com/citation-style-language/schema/raw/master/csl-citation.json"} </w:instrText>
      </w:r>
      <w:r w:rsidR="00A44065">
        <w:rPr>
          <w:rFonts w:ascii="Times New Roman" w:hAnsi="Times New Roman" w:cs="Times New Roman"/>
        </w:rPr>
        <w:fldChar w:fldCharType="separate"/>
      </w:r>
      <w:r w:rsidR="00A10156" w:rsidRPr="00A10156">
        <w:rPr>
          <w:rFonts w:ascii="Times New Roman" w:hAnsi="Times New Roman" w:cs="Times New Roman"/>
        </w:rPr>
        <w:t>[23], [24]</w:t>
      </w:r>
      <w:r w:rsidR="00A44065">
        <w:rPr>
          <w:rFonts w:ascii="Times New Roman" w:hAnsi="Times New Roman" w:cs="Times New Roman"/>
        </w:rPr>
        <w:fldChar w:fldCharType="end"/>
      </w:r>
      <w:r w:rsidR="07A86800" w:rsidRPr="66ECD421">
        <w:rPr>
          <w:rFonts w:ascii="Times New Roman" w:eastAsia="Times New Roman" w:hAnsi="Times New Roman" w:cs="Times New Roman"/>
        </w:rPr>
        <w:t>.</w:t>
      </w:r>
    </w:p>
    <w:p w14:paraId="47D287F2" w14:textId="3B7323C4" w:rsidR="005116DE" w:rsidRPr="008D631F" w:rsidRDefault="3CB424D7" w:rsidP="00D51F3A">
      <w:pPr>
        <w:pStyle w:val="ListParagraph"/>
        <w:numPr>
          <w:ilvl w:val="0"/>
          <w:numId w:val="1"/>
        </w:numPr>
        <w:spacing w:after="0" w:line="240" w:lineRule="auto"/>
        <w:rPr>
          <w:rFonts w:ascii="Times New Roman" w:hAnsi="Times New Roman" w:cs="Times New Roman"/>
        </w:rPr>
      </w:pPr>
      <w:r w:rsidRPr="66ECD421">
        <w:rPr>
          <w:rFonts w:ascii="Times New Roman" w:hAnsi="Times New Roman" w:cs="Times New Roman"/>
          <w:u w:val="single"/>
        </w:rPr>
        <w:lastRenderedPageBreak/>
        <w:t>Performance in low-service areas</w:t>
      </w:r>
      <w:r w:rsidRPr="66ECD421">
        <w:rPr>
          <w:rFonts w:ascii="Times New Roman" w:hAnsi="Times New Roman" w:cs="Times New Roman"/>
        </w:rPr>
        <w:t>: Website’s function should not be greatly impacted in low-bandwidth environments to accommodate target demographic which have inconsistent internet access</w:t>
      </w:r>
      <w:r w:rsidR="432EB449" w:rsidRPr="66ECD421">
        <w:rPr>
          <w:rFonts w:ascii="Times New Roman" w:hAnsi="Times New Roman" w:cs="Times New Roman"/>
        </w:rPr>
        <w:t xml:space="preserve"> </w:t>
      </w:r>
      <w:r w:rsidR="00544F21">
        <w:rPr>
          <w:rFonts w:ascii="Times New Roman" w:hAnsi="Times New Roman" w:cs="Times New Roman"/>
        </w:rPr>
        <w:fldChar w:fldCharType="begin"/>
      </w:r>
      <w:r w:rsidR="00A10156">
        <w:rPr>
          <w:rFonts w:ascii="Times New Roman" w:hAnsi="Times New Roman" w:cs="Times New Roman"/>
        </w:rPr>
        <w:instrText xml:space="preserve"> ADDIN ZOTERO_ITEM CSL_CITATION {"citationID":"7NUCxCmW","properties":{"formattedCitation":"[25], [26]","plainCitation":"[25], [26]","noteIndex":0},"citationItems":[{"id":737,"uris":["http://zotero.org/users/11473951/items/96NPTULX"],"itemData":{"id":737,"type":"webpage","abstract":"Get the best UX even with slow speeds","language":"en","title":"Designing for Low-Bandwidth Environments","URL":"https://blog.openreplay.com/designing-for-low-bandwidth-environments/","accessed":{"date-parts":[["2025",2,28]]}}},{"id":738,"uris":["http://zotero.org/users/11473951/items/2UYMKISB"],"itemData":{"id":738,"type":"article-journal","abstract":"Amidst the COVID-19 pandemic, interest in using telehealth to increase access to health and mental health care has grown, and school transitions to remote learning have heightened awareness of broadband inequities. The purpose of this study was to examine access and barriers to technology and broadband Internet service (“broadband”) among rural and urban youth. Washington State public school districts were surveyed about youth's access to technology (ie, a device adequate for online learning) and broadband availability in spring 2020. Availability of and barriers to broadband (ie, geography, affordability, and smartphone-only connectivity) were assessed across rurality. Among responding districts, 64.2% (n = 172) were rural and 35.8% (n = 96) were urban. Rural districts reported significantly fewer students with access to an Internet-enabled device adequate for online learning (80.0% vs 90.1%, P &lt; .01). Access to reliable broadband varied significantly across geography (P &lt; .01). Compared with their urban peers, rural youth face more challenges in accessing the technology and connectivity needed for remote learning and telehealth. Given that inadequate broadband infrastructure is a critical barrier to the provision of telehealth services and remote learning in rural areas, efforts to improve policies and advance technology must consider geographical disparities to ensure health and education equity.","container-title":"Family &amp; Community Health","DOI":"10.1097/FCH.0000000000000306","ISSN":"0160-6379","issue":"4","language":"en-US","page":"257","source":"journals.lww.com","title":"Disparities in Technology and Broadband Internet Access Across Rurality: Implications for Health and Education","title-short":"Disparities in Technology and Broadband Internet Access Across Rurality","volume":"44","author":[{"family":"Graves","given":"Janessa M."},{"family":"Abshire","given":"Demetrius A."},{"family":"Amiri","given":"Solmaz"},{"family":"Mackelprang","given":"Jessica L."}],"issued":{"date-parts":[["2021",12]]}}}],"schema":"https://github.com/citation-style-language/schema/raw/master/csl-citation.json"} </w:instrText>
      </w:r>
      <w:r w:rsidR="00544F21">
        <w:rPr>
          <w:rFonts w:ascii="Times New Roman" w:hAnsi="Times New Roman" w:cs="Times New Roman"/>
        </w:rPr>
        <w:fldChar w:fldCharType="separate"/>
      </w:r>
      <w:r w:rsidR="00A10156" w:rsidRPr="00A10156">
        <w:rPr>
          <w:rFonts w:ascii="Times New Roman" w:hAnsi="Times New Roman" w:cs="Times New Roman"/>
        </w:rPr>
        <w:t>[25], [26]</w:t>
      </w:r>
      <w:r w:rsidR="00544F21">
        <w:rPr>
          <w:rFonts w:ascii="Times New Roman" w:hAnsi="Times New Roman" w:cs="Times New Roman"/>
        </w:rPr>
        <w:fldChar w:fldCharType="end"/>
      </w:r>
      <w:r w:rsidRPr="66ECD421">
        <w:rPr>
          <w:rFonts w:ascii="Times New Roman" w:hAnsi="Times New Roman" w:cs="Times New Roman"/>
        </w:rPr>
        <w:t>.</w:t>
      </w:r>
    </w:p>
    <w:p w14:paraId="72B62381" w14:textId="29F321A6" w:rsidR="005116DE" w:rsidRPr="008D631F" w:rsidRDefault="3CB424D7" w:rsidP="00D51F3A">
      <w:pPr>
        <w:pStyle w:val="ListParagraph"/>
        <w:numPr>
          <w:ilvl w:val="0"/>
          <w:numId w:val="1"/>
        </w:numPr>
        <w:spacing w:after="0" w:line="240" w:lineRule="auto"/>
        <w:rPr>
          <w:rFonts w:ascii="Times New Roman" w:hAnsi="Times New Roman" w:cs="Times New Roman"/>
        </w:rPr>
      </w:pPr>
      <w:r w:rsidRPr="66ECD421">
        <w:rPr>
          <w:rFonts w:ascii="Times New Roman" w:hAnsi="Times New Roman" w:cs="Times New Roman"/>
          <w:u w:val="single"/>
        </w:rPr>
        <w:t>Mobile-first design</w:t>
      </w:r>
      <w:r w:rsidRPr="66ECD421">
        <w:rPr>
          <w:rFonts w:ascii="Times New Roman" w:hAnsi="Times New Roman" w:cs="Times New Roman"/>
        </w:rPr>
        <w:t>: Homepage design must be optimized for mobile devices, as th</w:t>
      </w:r>
      <w:r w:rsidR="26F83638" w:rsidRPr="66ECD421">
        <w:rPr>
          <w:rFonts w:ascii="Times New Roman" w:hAnsi="Times New Roman" w:cs="Times New Roman"/>
        </w:rPr>
        <w:t>at</w:t>
      </w:r>
      <w:r w:rsidRPr="66ECD421">
        <w:rPr>
          <w:rFonts w:ascii="Times New Roman" w:hAnsi="Times New Roman" w:cs="Times New Roman"/>
        </w:rPr>
        <w:t xml:space="preserve"> </w:t>
      </w:r>
      <w:r w:rsidR="641F391F" w:rsidRPr="66ECD421">
        <w:rPr>
          <w:rFonts w:ascii="Times New Roman" w:hAnsi="Times New Roman" w:cs="Times New Roman"/>
        </w:rPr>
        <w:t xml:space="preserve">is the </w:t>
      </w:r>
      <w:r w:rsidRPr="66ECD421">
        <w:rPr>
          <w:rFonts w:ascii="Times New Roman" w:hAnsi="Times New Roman" w:cs="Times New Roman"/>
        </w:rPr>
        <w:t xml:space="preserve">primary </w:t>
      </w:r>
      <w:r w:rsidR="778C7810" w:rsidRPr="66ECD421">
        <w:rPr>
          <w:rFonts w:ascii="Times New Roman" w:hAnsi="Times New Roman" w:cs="Times New Roman"/>
        </w:rPr>
        <w:t xml:space="preserve">point of access </w:t>
      </w:r>
      <w:r w:rsidRPr="66ECD421">
        <w:rPr>
          <w:rFonts w:ascii="Times New Roman" w:hAnsi="Times New Roman" w:cs="Times New Roman"/>
        </w:rPr>
        <w:t>to the internet for many</w:t>
      </w:r>
      <w:r w:rsidR="433299CD" w:rsidRPr="66ECD421">
        <w:rPr>
          <w:rFonts w:ascii="Times New Roman" w:hAnsi="Times New Roman" w:cs="Times New Roman"/>
        </w:rPr>
        <w:t xml:space="preserve"> individuals</w:t>
      </w:r>
      <w:r w:rsidRPr="66ECD421">
        <w:rPr>
          <w:rFonts w:ascii="Times New Roman" w:hAnsi="Times New Roman" w:cs="Times New Roman"/>
        </w:rPr>
        <w:t xml:space="preserve"> in rural areas</w:t>
      </w:r>
      <w:r w:rsidR="00854BF7">
        <w:rPr>
          <w:rFonts w:ascii="Times New Roman" w:eastAsia="Times New Roman" w:hAnsi="Times New Roman" w:cs="Times New Roman"/>
        </w:rPr>
        <w:t xml:space="preserve"> </w:t>
      </w:r>
      <w:r w:rsidR="00854BF7">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{"citationID":"OUVkkji9","properties":{"formattedCitation":"[25], [27]","plainCitation":"[25], [27]","noteIndex":0},"citationItems":[{"id":737,"uris":["http://zotero.org/users/11473951/items/96NPTULX"],"itemData":{"id":737,"type":"webpage","abstract":"Get the best UX even with slow speeds","language":"en","title":"Designing for Low-Bandwidth Environments","URL":"https://blog.openreplay.com/designing-for-low-bandwidth-environments/","accessed":{"date-parts":[["2025",2,28]]}}},{"id":740,"uris":["http://zotero.org/users/11473951/items/WGZ3IIIK"],"itemData":{"id":740,"type":"webpage","abstract":"Discover what Google mobile-first indexing is and explore best practices designed to improve user experience in Google Search.","container-title":"Google for Developers","language":"en","title":"Mobile-first Indexing Best Practices | Google Search Central | Documentation","URL":"https://developers.google.com/search/docs/crawling-indexing/mobile/mobile-sites-mobile-first-indexing","accessed":{"date-parts":[["2025",2,28]]}}}],"schema":"https://github.com/citation-style-language/schema/raw/master/csl-citation.json"} </w:instrText>
      </w:r>
      <w:r w:rsidR="00854BF7">
        <w:rPr>
          <w:rFonts w:ascii="Times New Roman" w:eastAsia="Times New Roman" w:hAnsi="Times New Roman" w:cs="Times New Roman"/>
        </w:rPr>
        <w:fldChar w:fldCharType="separate"/>
      </w:r>
      <w:r w:rsidR="00A10156" w:rsidRPr="00A10156">
        <w:rPr>
          <w:rFonts w:ascii="Times New Roman" w:hAnsi="Times New Roman" w:cs="Times New Roman"/>
        </w:rPr>
        <w:t>[25], [27]</w:t>
      </w:r>
      <w:r w:rsidR="00854BF7">
        <w:rPr>
          <w:rFonts w:ascii="Times New Roman" w:eastAsia="Times New Roman" w:hAnsi="Times New Roman" w:cs="Times New Roman"/>
        </w:rPr>
        <w:fldChar w:fldCharType="end"/>
      </w:r>
      <w:r w:rsidRPr="66ECD421">
        <w:rPr>
          <w:rFonts w:ascii="Times New Roman" w:hAnsi="Times New Roman" w:cs="Times New Roman"/>
        </w:rPr>
        <w:t>.</w:t>
      </w:r>
    </w:p>
    <w:p w14:paraId="507D0ED6" w14:textId="74D4E828" w:rsidR="005116DE" w:rsidRPr="008D631F" w:rsidRDefault="3CB424D7" w:rsidP="00D51F3A">
      <w:pPr>
        <w:pStyle w:val="ListParagraph"/>
        <w:numPr>
          <w:ilvl w:val="0"/>
          <w:numId w:val="1"/>
        </w:numPr>
        <w:spacing w:after="0" w:line="240" w:lineRule="auto"/>
        <w:rPr>
          <w:rFonts w:ascii="Times New Roman" w:hAnsi="Times New Roman" w:cs="Times New Roman"/>
        </w:rPr>
      </w:pPr>
      <w:r w:rsidRPr="66ECD421">
        <w:rPr>
          <w:rFonts w:ascii="Times New Roman" w:hAnsi="Times New Roman" w:cs="Times New Roman"/>
          <w:u w:val="single"/>
        </w:rPr>
        <w:t>Compatibility with older devices</w:t>
      </w:r>
      <w:r w:rsidRPr="66ECD421">
        <w:rPr>
          <w:rFonts w:ascii="Times New Roman" w:hAnsi="Times New Roman" w:cs="Times New Roman"/>
        </w:rPr>
        <w:t>: Website should be able to run on older computers as they are often what can be accessed in libraries and community centers</w:t>
      </w:r>
      <w:r w:rsidR="00AF509B">
        <w:rPr>
          <w:rFonts w:ascii="Times New Roman" w:eastAsia="Times New Roman" w:hAnsi="Times New Roman" w:cs="Times New Roman"/>
        </w:rPr>
        <w:t xml:space="preserve"> </w:t>
      </w:r>
      <w:r w:rsidR="00AF509B">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{"citationID":"RQfL7s9G","properties":{"formattedCitation":"[28]","plainCitation":"[28]","noteIndex":0},"citationItems":[{"id":742,"uris":["http://zotero.org/users/11473951/items/8HS22CIB"],"itemData":{"id":742,"type":"webpage","title":"Are Public Computers in Libraries Becoming Obsolete?","URL":"https://www.govtech.com/biz/data/are-public-computers-in-libraries-becoming-obsolete","accessed":{"date-parts":[["2025",2,28]]}}}],"schema":"https://github.com/citation-style-language/schema/raw/master/csl-citation.json"} </w:instrText>
      </w:r>
      <w:r w:rsidR="00AF509B">
        <w:rPr>
          <w:rFonts w:ascii="Times New Roman" w:eastAsia="Times New Roman" w:hAnsi="Times New Roman" w:cs="Times New Roman"/>
        </w:rPr>
        <w:fldChar w:fldCharType="separate"/>
      </w:r>
      <w:r w:rsidR="00A10156" w:rsidRPr="00A10156">
        <w:rPr>
          <w:rFonts w:ascii="Times New Roman" w:hAnsi="Times New Roman" w:cs="Times New Roman"/>
        </w:rPr>
        <w:t>[28]</w:t>
      </w:r>
      <w:r w:rsidR="00AF509B">
        <w:rPr>
          <w:rFonts w:ascii="Times New Roman" w:eastAsia="Times New Roman" w:hAnsi="Times New Roman" w:cs="Times New Roman"/>
        </w:rPr>
        <w:fldChar w:fldCharType="end"/>
      </w:r>
      <w:r w:rsidRPr="66ECD421">
        <w:rPr>
          <w:rFonts w:ascii="Times New Roman" w:hAnsi="Times New Roman" w:cs="Times New Roman"/>
        </w:rPr>
        <w:t xml:space="preserve">. </w:t>
      </w:r>
    </w:p>
    <w:p w14:paraId="68AF150F" w14:textId="5EB44B30" w:rsidR="005116DE" w:rsidRPr="008D631F" w:rsidRDefault="3CB424D7" w:rsidP="00D51F3A">
      <w:pPr>
        <w:pStyle w:val="ListParagraph"/>
        <w:numPr>
          <w:ilvl w:val="0"/>
          <w:numId w:val="1"/>
        </w:numPr>
        <w:spacing w:after="0" w:line="240" w:lineRule="auto"/>
        <w:rPr>
          <w:rFonts w:ascii="Times New Roman" w:hAnsi="Times New Roman" w:cs="Times New Roman"/>
        </w:rPr>
      </w:pPr>
      <w:r w:rsidRPr="66ECD421">
        <w:rPr>
          <w:rFonts w:ascii="Times New Roman" w:hAnsi="Times New Roman" w:cs="Times New Roman"/>
          <w:u w:val="single"/>
        </w:rPr>
        <w:t>Healthcare resource expectations</w:t>
      </w:r>
      <w:r w:rsidRPr="66ECD421">
        <w:rPr>
          <w:rFonts w:ascii="Times New Roman" w:hAnsi="Times New Roman" w:cs="Times New Roman"/>
        </w:rPr>
        <w:t>: Design should align with common healthcare website standards and practices to build user trust and familiarity</w:t>
      </w:r>
      <w:r w:rsidR="00490871">
        <w:rPr>
          <w:rFonts w:ascii="Times New Roman" w:eastAsia="Times New Roman" w:hAnsi="Times New Roman" w:cs="Times New Roman"/>
        </w:rPr>
        <w:t xml:space="preserve"> </w:t>
      </w:r>
      <w:r w:rsidR="00490871">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{"citationID":"tMqmExaM","properties":{"formattedCitation":"[29]","plainCitation":"[29]","noteIndex":0},"citationItems":[{"id":741,"uris":["http://zotero.org/users/11473951/items/VE2SNM24"],"itemData":{"id":741,"type":"webpage","title":"Journal of Medical Internet Research - Making Quality Health Websites a National Public Health Priority: Toward Quality Standards","URL":"https://www.jmir.org/2016/8/e211/","accessed":{"date-parts":[["2025",2,28]]}}}],"schema":"https://github.com/citation-style-language/schema/raw/master/csl-citation.json"} </w:instrText>
      </w:r>
      <w:r w:rsidR="00490871">
        <w:rPr>
          <w:rFonts w:ascii="Times New Roman" w:eastAsia="Times New Roman" w:hAnsi="Times New Roman" w:cs="Times New Roman"/>
        </w:rPr>
        <w:fldChar w:fldCharType="separate"/>
      </w:r>
      <w:r w:rsidR="00A10156" w:rsidRPr="00A10156">
        <w:rPr>
          <w:rFonts w:ascii="Times New Roman" w:hAnsi="Times New Roman" w:cs="Times New Roman"/>
        </w:rPr>
        <w:t>[29]</w:t>
      </w:r>
      <w:r w:rsidR="00490871">
        <w:rPr>
          <w:rFonts w:ascii="Times New Roman" w:eastAsia="Times New Roman" w:hAnsi="Times New Roman" w:cs="Times New Roman"/>
        </w:rPr>
        <w:fldChar w:fldCharType="end"/>
      </w:r>
      <w:r w:rsidRPr="66ECD421">
        <w:rPr>
          <w:rFonts w:ascii="Times New Roman" w:hAnsi="Times New Roman" w:cs="Times New Roman"/>
        </w:rPr>
        <w:t xml:space="preserve">.  </w:t>
      </w:r>
    </w:p>
    <w:p w14:paraId="1508CB89" w14:textId="248319DD" w:rsidR="5D62BDE8" w:rsidRDefault="3CB424D7" w:rsidP="1330AF38">
      <w:pPr>
        <w:pStyle w:val="ListParagraph"/>
        <w:numPr>
          <w:ilvl w:val="0"/>
          <w:numId w:val="1"/>
        </w:numPr>
        <w:spacing w:before="240" w:after="0" w:line="240" w:lineRule="auto"/>
        <w:rPr>
          <w:rFonts w:ascii="Times New Roman" w:hAnsi="Times New Roman" w:cs="Times New Roman"/>
        </w:rPr>
      </w:pPr>
      <w:r w:rsidRPr="66ECD421">
        <w:rPr>
          <w:rFonts w:ascii="Times New Roman" w:hAnsi="Times New Roman" w:cs="Times New Roman"/>
          <w:u w:val="single"/>
        </w:rPr>
        <w:t>User engagement and readability</w:t>
      </w:r>
      <w:r w:rsidRPr="66ECD421">
        <w:rPr>
          <w:rFonts w:ascii="Times New Roman" w:hAnsi="Times New Roman" w:cs="Times New Roman"/>
        </w:rPr>
        <w:t>: Content structure on the website should allow for easy reading and scanning to improve user engagement and comprehension</w:t>
      </w:r>
      <w:r w:rsidR="00CD3179">
        <w:rPr>
          <w:rFonts w:ascii="Times New Roman" w:eastAsia="Times New Roman" w:hAnsi="Times New Roman" w:cs="Times New Roman"/>
        </w:rPr>
        <w:t xml:space="preserve"> </w:t>
      </w:r>
      <w:r w:rsidR="00CD3179">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{"citationID":"MRMoa5s9","properties":{"formattedCitation":"[30]","plainCitation":"[30]","noteIndex":0},"citationItems":[{"id":743,"uris":["http://zotero.org/users/11473951/items/BJ9Y3F6J"],"itemData":{"id":743,"type":"webpage","title":"Health literacy in rural and urban populations: A systematic review - ScienceDirect","URL":"https://www.sciencedirect.com/science/article/abs/pii/S0738399120303256?via%3Dihub","accessed":{"date-parts":[["2025",2,28]]}}}],"schema":"https://github.com/citation-style-language/schema/raw/master/csl-citation.json"} </w:instrText>
      </w:r>
      <w:r w:rsidR="00CD3179">
        <w:rPr>
          <w:rFonts w:ascii="Times New Roman" w:eastAsia="Times New Roman" w:hAnsi="Times New Roman" w:cs="Times New Roman"/>
        </w:rPr>
        <w:fldChar w:fldCharType="separate"/>
      </w:r>
      <w:r w:rsidR="00A10156" w:rsidRPr="00A10156">
        <w:rPr>
          <w:rFonts w:ascii="Times New Roman" w:hAnsi="Times New Roman" w:cs="Times New Roman"/>
        </w:rPr>
        <w:t>[30]</w:t>
      </w:r>
      <w:r w:rsidR="00CD3179">
        <w:rPr>
          <w:rFonts w:ascii="Times New Roman" w:eastAsia="Times New Roman" w:hAnsi="Times New Roman" w:cs="Times New Roman"/>
        </w:rPr>
        <w:fldChar w:fldCharType="end"/>
      </w:r>
      <w:r w:rsidRPr="66ECD421">
        <w:rPr>
          <w:rFonts w:ascii="Times New Roman" w:hAnsi="Times New Roman" w:cs="Times New Roman"/>
        </w:rPr>
        <w:t xml:space="preserve">.  </w:t>
      </w:r>
    </w:p>
    <w:p w14:paraId="7FCC1075" w14:textId="678C6DB9" w:rsidR="0077619F" w:rsidRPr="0077619F" w:rsidRDefault="0077619F" w:rsidP="00E83686">
      <w:pPr>
        <w:spacing w:before="240" w:after="0"/>
        <w:rPr>
          <w:rFonts w:ascii="Times New Roman" w:hAnsi="Times New Roman" w:cs="Times New Roman"/>
          <w:b/>
          <w:bCs/>
        </w:rPr>
      </w:pPr>
      <w:r>
        <w:rPr>
          <w:rFonts w:ascii="Times New Roman" w:hAnsi="Times New Roman" w:cs="Times New Roman"/>
          <w:b/>
          <w:bCs/>
        </w:rPr>
        <w:t>Design Evaluation</w:t>
      </w:r>
    </w:p>
    <w:p w14:paraId="523780AF" w14:textId="6D2B57D6" w:rsidR="33827D32" w:rsidRDefault="2D790CDF" w:rsidP="5B8E1CC5">
      <w:pPr>
        <w:spacing w:after="0"/>
        <w:ind w:firstLine="720"/>
        <w:rPr>
          <w:rFonts w:ascii="Times New Roman" w:hAnsi="Times New Roman" w:cs="Times New Roman"/>
        </w:rPr>
      </w:pPr>
      <w:r w:rsidRPr="5B8E1CC5">
        <w:rPr>
          <w:rFonts w:ascii="Times New Roman" w:hAnsi="Times New Roman" w:cs="Times New Roman"/>
        </w:rPr>
        <w:t xml:space="preserve">Each of the design options were evaluated using the criteria listed above and given a score on a scale of 0 to 5. A score of 5 denotes that the design option fully meets the requirements of the criteria while a score of 0 means the design option fails to meet those requirements. Below is a table which lists the scores of each homepage option in reference to the criteria. The individual scores were also added to create a total score, which is used as a metric to decide the most appropriate choice in homepage design. </w:t>
      </w:r>
    </w:p>
    <w:p w14:paraId="262D5EC8" w14:textId="5D076BE7" w:rsidR="52F7FCD1" w:rsidRDefault="52F7FCD1" w:rsidP="52F7FCD1">
      <w:pPr>
        <w:spacing w:after="0"/>
        <w:ind w:firstLine="720"/>
        <w:rPr>
          <w:rFonts w:ascii="Times New Roman" w:hAnsi="Times New Roman" w:cs="Times New Roman"/>
        </w:rPr>
      </w:pPr>
    </w:p>
    <w:tbl>
      <w:tblPr>
        <w:tblStyle w:val="TableGrid"/>
        <w:tblW w:w="0" w:type="auto"/>
        <w:tblLook w:val="04A0" w:firstRow="1" w:lastRow="0" w:firstColumn="1" w:lastColumn="0" w:noHBand="0" w:noVBand="1"/>
      </w:tblPr>
      <w:tblGrid>
        <w:gridCol w:w="2605"/>
        <w:gridCol w:w="2069"/>
        <w:gridCol w:w="2338"/>
        <w:gridCol w:w="2338"/>
      </w:tblGrid>
      <w:tr w:rsidR="005116DE" w14:paraId="25AF67F5" w14:textId="77777777" w:rsidTr="00FA7BC9">
        <w:trPr>
          <w:trHeight w:val="360"/>
        </w:trPr>
        <w:tc>
          <w:tcPr>
            <w:tcW w:w="9350" w:type="dxa"/>
            <w:gridSpan w:val="4"/>
            <w:shd w:val="clear" w:color="auto" w:fill="1A4A8B"/>
            <w:vAlign w:val="center"/>
          </w:tcPr>
          <w:p w14:paraId="3CABCB9F" w14:textId="77777777" w:rsidR="005116DE" w:rsidRPr="001D3DDB" w:rsidRDefault="005116DE">
            <w:pPr>
              <w:jc w:val="center"/>
              <w:rPr>
                <w:rFonts w:ascii="Times New Roman" w:hAnsi="Times New Roman" w:cs="Times New Roman"/>
                <w:b/>
                <w:color w:val="FFFFFF" w:themeColor="background1"/>
              </w:rPr>
            </w:pPr>
            <w:r w:rsidRPr="001D3DDB">
              <w:rPr>
                <w:rFonts w:ascii="Times New Roman" w:hAnsi="Times New Roman" w:cs="Times New Roman"/>
                <w:b/>
                <w:color w:val="FFFFFF" w:themeColor="background1"/>
              </w:rPr>
              <w:t>Design Evaluation of Homepage Options</w:t>
            </w:r>
          </w:p>
        </w:tc>
      </w:tr>
      <w:tr w:rsidR="005116DE" w14:paraId="766C635F" w14:textId="77777777">
        <w:trPr>
          <w:trHeight w:val="360"/>
        </w:trPr>
        <w:tc>
          <w:tcPr>
            <w:tcW w:w="2605" w:type="dxa"/>
            <w:vAlign w:val="center"/>
          </w:tcPr>
          <w:p w14:paraId="5533E9A2" w14:textId="77777777" w:rsidR="005116DE" w:rsidRDefault="005116DE">
            <w:pPr>
              <w:jc w:val="center"/>
              <w:rPr>
                <w:rFonts w:ascii="Times New Roman" w:hAnsi="Times New Roman" w:cs="Times New Roman"/>
              </w:rPr>
            </w:pPr>
            <w:r>
              <w:rPr>
                <w:rFonts w:ascii="Times New Roman" w:hAnsi="Times New Roman" w:cs="Times New Roman"/>
              </w:rPr>
              <w:t>Design Criteria</w:t>
            </w:r>
          </w:p>
        </w:tc>
        <w:tc>
          <w:tcPr>
            <w:tcW w:w="2069" w:type="dxa"/>
            <w:vAlign w:val="center"/>
          </w:tcPr>
          <w:p w14:paraId="4396DE91" w14:textId="77777777" w:rsidR="005116DE" w:rsidRDefault="005116DE">
            <w:pPr>
              <w:jc w:val="center"/>
              <w:rPr>
                <w:rFonts w:ascii="Times New Roman" w:hAnsi="Times New Roman" w:cs="Times New Roman"/>
              </w:rPr>
            </w:pPr>
            <w:r>
              <w:rPr>
                <w:rFonts w:ascii="Times New Roman" w:hAnsi="Times New Roman" w:cs="Times New Roman"/>
              </w:rPr>
              <w:t>Homepage #1</w:t>
            </w:r>
          </w:p>
        </w:tc>
        <w:tc>
          <w:tcPr>
            <w:tcW w:w="2338" w:type="dxa"/>
            <w:vAlign w:val="center"/>
          </w:tcPr>
          <w:p w14:paraId="0DE53E0A" w14:textId="77777777" w:rsidR="005116DE" w:rsidRDefault="005116DE">
            <w:pPr>
              <w:jc w:val="center"/>
              <w:rPr>
                <w:rFonts w:ascii="Times New Roman" w:hAnsi="Times New Roman" w:cs="Times New Roman"/>
              </w:rPr>
            </w:pPr>
            <w:r>
              <w:rPr>
                <w:rFonts w:ascii="Times New Roman" w:hAnsi="Times New Roman" w:cs="Times New Roman"/>
              </w:rPr>
              <w:t>Homepage #2</w:t>
            </w:r>
          </w:p>
        </w:tc>
        <w:tc>
          <w:tcPr>
            <w:tcW w:w="2338" w:type="dxa"/>
            <w:vAlign w:val="center"/>
          </w:tcPr>
          <w:p w14:paraId="2E89C58C" w14:textId="77777777" w:rsidR="005116DE" w:rsidRDefault="005116DE">
            <w:pPr>
              <w:jc w:val="center"/>
              <w:rPr>
                <w:rFonts w:ascii="Times New Roman" w:hAnsi="Times New Roman" w:cs="Times New Roman"/>
              </w:rPr>
            </w:pPr>
            <w:r>
              <w:rPr>
                <w:rFonts w:ascii="Times New Roman" w:hAnsi="Times New Roman" w:cs="Times New Roman"/>
              </w:rPr>
              <w:t>Homepage #3</w:t>
            </w:r>
          </w:p>
        </w:tc>
      </w:tr>
      <w:tr w:rsidR="005116DE" w14:paraId="6BF9C5D2" w14:textId="77777777" w:rsidTr="00FA7BC9">
        <w:trPr>
          <w:trHeight w:val="360"/>
        </w:trPr>
        <w:tc>
          <w:tcPr>
            <w:tcW w:w="2605" w:type="dxa"/>
            <w:shd w:val="clear" w:color="auto" w:fill="F0F1F6"/>
            <w:vAlign w:val="center"/>
          </w:tcPr>
          <w:p w14:paraId="372D39B6" w14:textId="77777777" w:rsidR="005116DE" w:rsidRDefault="005116DE">
            <w:pPr>
              <w:jc w:val="center"/>
              <w:rPr>
                <w:rFonts w:ascii="Times New Roman" w:hAnsi="Times New Roman" w:cs="Times New Roman"/>
              </w:rPr>
            </w:pPr>
            <w:r>
              <w:rPr>
                <w:rFonts w:ascii="Times New Roman" w:hAnsi="Times New Roman" w:cs="Times New Roman"/>
              </w:rPr>
              <w:t>Accessibility</w:t>
            </w:r>
          </w:p>
        </w:tc>
        <w:tc>
          <w:tcPr>
            <w:tcW w:w="2069" w:type="dxa"/>
            <w:shd w:val="clear" w:color="auto" w:fill="F0F1F6"/>
            <w:vAlign w:val="center"/>
          </w:tcPr>
          <w:p w14:paraId="5D0BBAE1" w14:textId="77777777" w:rsidR="005116DE" w:rsidRDefault="005116DE">
            <w:pPr>
              <w:jc w:val="center"/>
              <w:rPr>
                <w:rFonts w:ascii="Times New Roman" w:hAnsi="Times New Roman" w:cs="Times New Roman"/>
              </w:rPr>
            </w:pPr>
            <w:r>
              <w:rPr>
                <w:rFonts w:ascii="Times New Roman" w:hAnsi="Times New Roman" w:cs="Times New Roman"/>
              </w:rPr>
              <w:t>5</w:t>
            </w:r>
          </w:p>
        </w:tc>
        <w:tc>
          <w:tcPr>
            <w:tcW w:w="2338" w:type="dxa"/>
            <w:shd w:val="clear" w:color="auto" w:fill="F0F1F6"/>
            <w:vAlign w:val="center"/>
          </w:tcPr>
          <w:p w14:paraId="260D39AF" w14:textId="77777777" w:rsidR="005116DE" w:rsidRDefault="005116DE">
            <w:pPr>
              <w:jc w:val="center"/>
              <w:rPr>
                <w:rFonts w:ascii="Times New Roman" w:hAnsi="Times New Roman" w:cs="Times New Roman"/>
              </w:rPr>
            </w:pPr>
            <w:r>
              <w:rPr>
                <w:rFonts w:ascii="Times New Roman" w:hAnsi="Times New Roman" w:cs="Times New Roman"/>
              </w:rPr>
              <w:t>3</w:t>
            </w:r>
          </w:p>
        </w:tc>
        <w:tc>
          <w:tcPr>
            <w:tcW w:w="2338" w:type="dxa"/>
            <w:shd w:val="clear" w:color="auto" w:fill="F0F1F6"/>
            <w:vAlign w:val="center"/>
          </w:tcPr>
          <w:p w14:paraId="646AB049" w14:textId="77777777" w:rsidR="005116DE" w:rsidRDefault="005116DE">
            <w:pPr>
              <w:jc w:val="center"/>
              <w:rPr>
                <w:rFonts w:ascii="Times New Roman" w:hAnsi="Times New Roman" w:cs="Times New Roman"/>
              </w:rPr>
            </w:pPr>
            <w:r>
              <w:rPr>
                <w:rFonts w:ascii="Times New Roman" w:hAnsi="Times New Roman" w:cs="Times New Roman"/>
              </w:rPr>
              <w:t>5</w:t>
            </w:r>
          </w:p>
        </w:tc>
      </w:tr>
      <w:tr w:rsidR="005116DE" w14:paraId="075B5925" w14:textId="77777777">
        <w:trPr>
          <w:trHeight w:val="360"/>
        </w:trPr>
        <w:tc>
          <w:tcPr>
            <w:tcW w:w="2605" w:type="dxa"/>
            <w:vAlign w:val="center"/>
          </w:tcPr>
          <w:p w14:paraId="6826F94E" w14:textId="77777777" w:rsidR="005116DE" w:rsidRDefault="005116DE">
            <w:pPr>
              <w:jc w:val="center"/>
              <w:rPr>
                <w:rFonts w:ascii="Times New Roman" w:hAnsi="Times New Roman" w:cs="Times New Roman"/>
              </w:rPr>
            </w:pPr>
            <w:r>
              <w:rPr>
                <w:rFonts w:ascii="Times New Roman" w:hAnsi="Times New Roman" w:cs="Times New Roman"/>
              </w:rPr>
              <w:t>Performance in low-service areas</w:t>
            </w:r>
          </w:p>
        </w:tc>
        <w:tc>
          <w:tcPr>
            <w:tcW w:w="2069" w:type="dxa"/>
            <w:vAlign w:val="center"/>
          </w:tcPr>
          <w:p w14:paraId="3A371475" w14:textId="77777777" w:rsidR="005116DE" w:rsidRDefault="005116DE">
            <w:pPr>
              <w:jc w:val="center"/>
              <w:rPr>
                <w:rFonts w:ascii="Times New Roman" w:hAnsi="Times New Roman" w:cs="Times New Roman"/>
              </w:rPr>
            </w:pPr>
            <w:r>
              <w:rPr>
                <w:rFonts w:ascii="Times New Roman" w:hAnsi="Times New Roman" w:cs="Times New Roman"/>
              </w:rPr>
              <w:t>5</w:t>
            </w:r>
          </w:p>
        </w:tc>
        <w:tc>
          <w:tcPr>
            <w:tcW w:w="2338" w:type="dxa"/>
            <w:vAlign w:val="center"/>
          </w:tcPr>
          <w:p w14:paraId="6E188E4A" w14:textId="77777777" w:rsidR="005116DE" w:rsidRDefault="005116DE">
            <w:pPr>
              <w:jc w:val="center"/>
              <w:rPr>
                <w:rFonts w:ascii="Times New Roman" w:hAnsi="Times New Roman" w:cs="Times New Roman"/>
              </w:rPr>
            </w:pPr>
            <w:r>
              <w:rPr>
                <w:rFonts w:ascii="Times New Roman" w:hAnsi="Times New Roman" w:cs="Times New Roman"/>
              </w:rPr>
              <w:t>2</w:t>
            </w:r>
          </w:p>
        </w:tc>
        <w:tc>
          <w:tcPr>
            <w:tcW w:w="2338" w:type="dxa"/>
            <w:vAlign w:val="center"/>
          </w:tcPr>
          <w:p w14:paraId="3F179928" w14:textId="77777777" w:rsidR="005116DE" w:rsidRDefault="005116DE">
            <w:pPr>
              <w:jc w:val="center"/>
              <w:rPr>
                <w:rFonts w:ascii="Times New Roman" w:hAnsi="Times New Roman" w:cs="Times New Roman"/>
              </w:rPr>
            </w:pPr>
            <w:r>
              <w:rPr>
                <w:rFonts w:ascii="Times New Roman" w:hAnsi="Times New Roman" w:cs="Times New Roman"/>
              </w:rPr>
              <w:t>4</w:t>
            </w:r>
          </w:p>
        </w:tc>
      </w:tr>
      <w:tr w:rsidR="005116DE" w14:paraId="6B096936" w14:textId="77777777" w:rsidTr="00FA7BC9">
        <w:trPr>
          <w:trHeight w:val="360"/>
        </w:trPr>
        <w:tc>
          <w:tcPr>
            <w:tcW w:w="2605" w:type="dxa"/>
            <w:shd w:val="clear" w:color="auto" w:fill="F0F1F6"/>
            <w:vAlign w:val="center"/>
          </w:tcPr>
          <w:p w14:paraId="56778A1A" w14:textId="77777777" w:rsidR="005116DE" w:rsidRDefault="005116DE">
            <w:pPr>
              <w:jc w:val="center"/>
              <w:rPr>
                <w:rFonts w:ascii="Times New Roman" w:hAnsi="Times New Roman" w:cs="Times New Roman"/>
              </w:rPr>
            </w:pPr>
            <w:r>
              <w:rPr>
                <w:rFonts w:ascii="Times New Roman" w:hAnsi="Times New Roman" w:cs="Times New Roman"/>
              </w:rPr>
              <w:t>Mobile-First Design</w:t>
            </w:r>
          </w:p>
        </w:tc>
        <w:tc>
          <w:tcPr>
            <w:tcW w:w="2069" w:type="dxa"/>
            <w:shd w:val="clear" w:color="auto" w:fill="F0F1F6"/>
            <w:vAlign w:val="center"/>
          </w:tcPr>
          <w:p w14:paraId="42F9E0FC" w14:textId="77777777" w:rsidR="005116DE" w:rsidRDefault="005116DE">
            <w:pPr>
              <w:jc w:val="center"/>
              <w:rPr>
                <w:rFonts w:ascii="Times New Roman" w:hAnsi="Times New Roman" w:cs="Times New Roman"/>
              </w:rPr>
            </w:pPr>
            <w:r>
              <w:rPr>
                <w:rFonts w:ascii="Times New Roman" w:hAnsi="Times New Roman" w:cs="Times New Roman"/>
              </w:rPr>
              <w:t>4</w:t>
            </w:r>
          </w:p>
        </w:tc>
        <w:tc>
          <w:tcPr>
            <w:tcW w:w="2338" w:type="dxa"/>
            <w:shd w:val="clear" w:color="auto" w:fill="F0F1F6"/>
            <w:vAlign w:val="center"/>
          </w:tcPr>
          <w:p w14:paraId="0738FFB6" w14:textId="77777777" w:rsidR="005116DE" w:rsidRDefault="005116DE">
            <w:pPr>
              <w:jc w:val="center"/>
              <w:rPr>
                <w:rFonts w:ascii="Times New Roman" w:hAnsi="Times New Roman" w:cs="Times New Roman"/>
              </w:rPr>
            </w:pPr>
            <w:r>
              <w:rPr>
                <w:rFonts w:ascii="Times New Roman" w:hAnsi="Times New Roman" w:cs="Times New Roman"/>
              </w:rPr>
              <w:t>2</w:t>
            </w:r>
          </w:p>
        </w:tc>
        <w:tc>
          <w:tcPr>
            <w:tcW w:w="2338" w:type="dxa"/>
            <w:shd w:val="clear" w:color="auto" w:fill="F0F1F6"/>
            <w:vAlign w:val="center"/>
          </w:tcPr>
          <w:p w14:paraId="30B6ACA1" w14:textId="77777777" w:rsidR="005116DE" w:rsidRDefault="005116DE">
            <w:pPr>
              <w:jc w:val="center"/>
              <w:rPr>
                <w:rFonts w:ascii="Times New Roman" w:hAnsi="Times New Roman" w:cs="Times New Roman"/>
              </w:rPr>
            </w:pPr>
            <w:r>
              <w:rPr>
                <w:rFonts w:ascii="Times New Roman" w:hAnsi="Times New Roman" w:cs="Times New Roman"/>
              </w:rPr>
              <w:t>5</w:t>
            </w:r>
          </w:p>
        </w:tc>
      </w:tr>
      <w:tr w:rsidR="005116DE" w14:paraId="2E80C459" w14:textId="77777777">
        <w:trPr>
          <w:trHeight w:val="360"/>
        </w:trPr>
        <w:tc>
          <w:tcPr>
            <w:tcW w:w="2605" w:type="dxa"/>
            <w:vAlign w:val="center"/>
          </w:tcPr>
          <w:p w14:paraId="63163CD1" w14:textId="77777777" w:rsidR="005116DE" w:rsidRDefault="005116DE">
            <w:pPr>
              <w:jc w:val="center"/>
              <w:rPr>
                <w:rFonts w:ascii="Times New Roman" w:hAnsi="Times New Roman" w:cs="Times New Roman"/>
              </w:rPr>
            </w:pPr>
            <w:r>
              <w:rPr>
                <w:rFonts w:ascii="Times New Roman" w:hAnsi="Times New Roman" w:cs="Times New Roman"/>
              </w:rPr>
              <w:t>Compatibility with Older Devices</w:t>
            </w:r>
          </w:p>
        </w:tc>
        <w:tc>
          <w:tcPr>
            <w:tcW w:w="2069" w:type="dxa"/>
            <w:vAlign w:val="center"/>
          </w:tcPr>
          <w:p w14:paraId="67281609" w14:textId="77777777" w:rsidR="005116DE" w:rsidRDefault="005116DE">
            <w:pPr>
              <w:jc w:val="center"/>
              <w:rPr>
                <w:rFonts w:ascii="Times New Roman" w:hAnsi="Times New Roman" w:cs="Times New Roman"/>
              </w:rPr>
            </w:pPr>
            <w:r>
              <w:rPr>
                <w:rFonts w:ascii="Times New Roman" w:hAnsi="Times New Roman" w:cs="Times New Roman"/>
              </w:rPr>
              <w:t>5</w:t>
            </w:r>
          </w:p>
        </w:tc>
        <w:tc>
          <w:tcPr>
            <w:tcW w:w="2338" w:type="dxa"/>
            <w:vAlign w:val="center"/>
          </w:tcPr>
          <w:p w14:paraId="07E237A2" w14:textId="77777777" w:rsidR="005116DE" w:rsidRDefault="005116DE">
            <w:pPr>
              <w:jc w:val="center"/>
              <w:rPr>
                <w:rFonts w:ascii="Times New Roman" w:hAnsi="Times New Roman" w:cs="Times New Roman"/>
              </w:rPr>
            </w:pPr>
            <w:r>
              <w:rPr>
                <w:rFonts w:ascii="Times New Roman" w:hAnsi="Times New Roman" w:cs="Times New Roman"/>
              </w:rPr>
              <w:t>3</w:t>
            </w:r>
          </w:p>
        </w:tc>
        <w:tc>
          <w:tcPr>
            <w:tcW w:w="2338" w:type="dxa"/>
            <w:vAlign w:val="center"/>
          </w:tcPr>
          <w:p w14:paraId="0C7CE599" w14:textId="77777777" w:rsidR="005116DE" w:rsidRDefault="005116DE">
            <w:pPr>
              <w:jc w:val="center"/>
              <w:rPr>
                <w:rFonts w:ascii="Times New Roman" w:hAnsi="Times New Roman" w:cs="Times New Roman"/>
              </w:rPr>
            </w:pPr>
            <w:r>
              <w:rPr>
                <w:rFonts w:ascii="Times New Roman" w:hAnsi="Times New Roman" w:cs="Times New Roman"/>
              </w:rPr>
              <w:t>5</w:t>
            </w:r>
          </w:p>
        </w:tc>
      </w:tr>
      <w:tr w:rsidR="005116DE" w14:paraId="58F99D03" w14:textId="77777777" w:rsidTr="00FA7BC9">
        <w:trPr>
          <w:trHeight w:val="360"/>
        </w:trPr>
        <w:tc>
          <w:tcPr>
            <w:tcW w:w="2605" w:type="dxa"/>
            <w:shd w:val="clear" w:color="auto" w:fill="F0F1F6"/>
            <w:vAlign w:val="center"/>
          </w:tcPr>
          <w:p w14:paraId="1CF952CA" w14:textId="77777777" w:rsidR="005116DE" w:rsidRDefault="005116DE">
            <w:pPr>
              <w:jc w:val="center"/>
              <w:rPr>
                <w:rFonts w:ascii="Times New Roman" w:hAnsi="Times New Roman" w:cs="Times New Roman"/>
              </w:rPr>
            </w:pPr>
            <w:r>
              <w:rPr>
                <w:rFonts w:ascii="Times New Roman" w:hAnsi="Times New Roman" w:cs="Times New Roman"/>
              </w:rPr>
              <w:t>Healthcare Resource Expectations</w:t>
            </w:r>
          </w:p>
        </w:tc>
        <w:tc>
          <w:tcPr>
            <w:tcW w:w="2069" w:type="dxa"/>
            <w:shd w:val="clear" w:color="auto" w:fill="F0F1F6"/>
            <w:vAlign w:val="center"/>
          </w:tcPr>
          <w:p w14:paraId="23E9DBA9" w14:textId="77777777" w:rsidR="005116DE" w:rsidRDefault="005116DE">
            <w:pPr>
              <w:jc w:val="center"/>
              <w:rPr>
                <w:rFonts w:ascii="Times New Roman" w:hAnsi="Times New Roman" w:cs="Times New Roman"/>
              </w:rPr>
            </w:pPr>
            <w:r>
              <w:rPr>
                <w:rFonts w:ascii="Times New Roman" w:hAnsi="Times New Roman" w:cs="Times New Roman"/>
              </w:rPr>
              <w:t>4</w:t>
            </w:r>
          </w:p>
        </w:tc>
        <w:tc>
          <w:tcPr>
            <w:tcW w:w="2338" w:type="dxa"/>
            <w:shd w:val="clear" w:color="auto" w:fill="F0F1F6"/>
            <w:vAlign w:val="center"/>
          </w:tcPr>
          <w:p w14:paraId="5D9CB8C9" w14:textId="77777777" w:rsidR="005116DE" w:rsidRDefault="005116DE">
            <w:pPr>
              <w:jc w:val="center"/>
              <w:rPr>
                <w:rFonts w:ascii="Times New Roman" w:hAnsi="Times New Roman" w:cs="Times New Roman"/>
              </w:rPr>
            </w:pPr>
            <w:r>
              <w:rPr>
                <w:rFonts w:ascii="Times New Roman" w:hAnsi="Times New Roman" w:cs="Times New Roman"/>
              </w:rPr>
              <w:t>4</w:t>
            </w:r>
          </w:p>
        </w:tc>
        <w:tc>
          <w:tcPr>
            <w:tcW w:w="2338" w:type="dxa"/>
            <w:shd w:val="clear" w:color="auto" w:fill="F0F1F6"/>
            <w:vAlign w:val="center"/>
          </w:tcPr>
          <w:p w14:paraId="6069E16B" w14:textId="77777777" w:rsidR="005116DE" w:rsidRDefault="005116DE">
            <w:pPr>
              <w:jc w:val="center"/>
              <w:rPr>
                <w:rFonts w:ascii="Times New Roman" w:hAnsi="Times New Roman" w:cs="Times New Roman"/>
              </w:rPr>
            </w:pPr>
            <w:r>
              <w:rPr>
                <w:rFonts w:ascii="Times New Roman" w:hAnsi="Times New Roman" w:cs="Times New Roman"/>
              </w:rPr>
              <w:t>5</w:t>
            </w:r>
          </w:p>
        </w:tc>
      </w:tr>
      <w:tr w:rsidR="005116DE" w14:paraId="115779C2" w14:textId="77777777">
        <w:trPr>
          <w:trHeight w:val="360"/>
        </w:trPr>
        <w:tc>
          <w:tcPr>
            <w:tcW w:w="2605" w:type="dxa"/>
            <w:vAlign w:val="center"/>
          </w:tcPr>
          <w:p w14:paraId="7B095F71" w14:textId="77777777" w:rsidR="005116DE" w:rsidRDefault="005116DE">
            <w:pPr>
              <w:jc w:val="center"/>
              <w:rPr>
                <w:rFonts w:ascii="Times New Roman" w:hAnsi="Times New Roman" w:cs="Times New Roman"/>
              </w:rPr>
            </w:pPr>
            <w:r>
              <w:rPr>
                <w:rFonts w:ascii="Times New Roman" w:hAnsi="Times New Roman" w:cs="Times New Roman"/>
              </w:rPr>
              <w:t>User Engagement &amp; Readability</w:t>
            </w:r>
          </w:p>
        </w:tc>
        <w:tc>
          <w:tcPr>
            <w:tcW w:w="2069" w:type="dxa"/>
            <w:vAlign w:val="center"/>
          </w:tcPr>
          <w:p w14:paraId="319F6CB6" w14:textId="77777777" w:rsidR="005116DE" w:rsidRDefault="005116DE">
            <w:pPr>
              <w:jc w:val="center"/>
              <w:rPr>
                <w:rFonts w:ascii="Times New Roman" w:hAnsi="Times New Roman" w:cs="Times New Roman"/>
              </w:rPr>
            </w:pPr>
            <w:r>
              <w:rPr>
                <w:rFonts w:ascii="Times New Roman" w:hAnsi="Times New Roman" w:cs="Times New Roman"/>
              </w:rPr>
              <w:t>2</w:t>
            </w:r>
          </w:p>
        </w:tc>
        <w:tc>
          <w:tcPr>
            <w:tcW w:w="2338" w:type="dxa"/>
            <w:vAlign w:val="center"/>
          </w:tcPr>
          <w:p w14:paraId="4C1A42EE" w14:textId="77777777" w:rsidR="005116DE" w:rsidRDefault="005116DE">
            <w:pPr>
              <w:jc w:val="center"/>
              <w:rPr>
                <w:rFonts w:ascii="Times New Roman" w:hAnsi="Times New Roman" w:cs="Times New Roman"/>
              </w:rPr>
            </w:pPr>
            <w:r>
              <w:rPr>
                <w:rFonts w:ascii="Times New Roman" w:hAnsi="Times New Roman" w:cs="Times New Roman"/>
              </w:rPr>
              <w:t>5</w:t>
            </w:r>
          </w:p>
        </w:tc>
        <w:tc>
          <w:tcPr>
            <w:tcW w:w="2338" w:type="dxa"/>
            <w:vAlign w:val="center"/>
          </w:tcPr>
          <w:p w14:paraId="268682DF" w14:textId="77777777" w:rsidR="005116DE" w:rsidRDefault="005116DE">
            <w:pPr>
              <w:jc w:val="center"/>
              <w:rPr>
                <w:rFonts w:ascii="Times New Roman" w:hAnsi="Times New Roman" w:cs="Times New Roman"/>
              </w:rPr>
            </w:pPr>
            <w:r>
              <w:rPr>
                <w:rFonts w:ascii="Times New Roman" w:hAnsi="Times New Roman" w:cs="Times New Roman"/>
              </w:rPr>
              <w:t>5</w:t>
            </w:r>
          </w:p>
        </w:tc>
      </w:tr>
      <w:tr w:rsidR="005116DE" w14:paraId="0386B744" w14:textId="77777777" w:rsidTr="00FA7BC9">
        <w:trPr>
          <w:trHeight w:val="360"/>
        </w:trPr>
        <w:tc>
          <w:tcPr>
            <w:tcW w:w="2605" w:type="dxa"/>
            <w:shd w:val="clear" w:color="auto" w:fill="F0F1F6"/>
            <w:vAlign w:val="center"/>
          </w:tcPr>
          <w:p w14:paraId="63E6CBA9" w14:textId="77777777" w:rsidR="005116DE" w:rsidRDefault="005116DE">
            <w:pPr>
              <w:jc w:val="center"/>
              <w:rPr>
                <w:rFonts w:ascii="Times New Roman" w:hAnsi="Times New Roman" w:cs="Times New Roman"/>
              </w:rPr>
            </w:pPr>
            <w:r>
              <w:rPr>
                <w:rFonts w:ascii="Times New Roman" w:hAnsi="Times New Roman" w:cs="Times New Roman"/>
              </w:rPr>
              <w:t>Total Score</w:t>
            </w:r>
          </w:p>
        </w:tc>
        <w:tc>
          <w:tcPr>
            <w:tcW w:w="2069" w:type="dxa"/>
            <w:shd w:val="clear" w:color="auto" w:fill="F0F1F6"/>
            <w:vAlign w:val="center"/>
          </w:tcPr>
          <w:p w14:paraId="281FF779" w14:textId="77777777" w:rsidR="005116DE" w:rsidRDefault="005116DE">
            <w:pPr>
              <w:jc w:val="center"/>
              <w:rPr>
                <w:rFonts w:ascii="Times New Roman" w:hAnsi="Times New Roman" w:cs="Times New Roman"/>
              </w:rPr>
            </w:pPr>
            <w:r>
              <w:rPr>
                <w:rFonts w:ascii="Times New Roman" w:hAnsi="Times New Roman" w:cs="Times New Roman"/>
              </w:rPr>
              <w:t>25/30</w:t>
            </w:r>
          </w:p>
        </w:tc>
        <w:tc>
          <w:tcPr>
            <w:tcW w:w="2338" w:type="dxa"/>
            <w:shd w:val="clear" w:color="auto" w:fill="F0F1F6"/>
            <w:vAlign w:val="center"/>
          </w:tcPr>
          <w:p w14:paraId="6D65B811" w14:textId="77777777" w:rsidR="005116DE" w:rsidRDefault="005116DE">
            <w:pPr>
              <w:jc w:val="center"/>
              <w:rPr>
                <w:rFonts w:ascii="Times New Roman" w:hAnsi="Times New Roman" w:cs="Times New Roman"/>
              </w:rPr>
            </w:pPr>
            <w:r>
              <w:rPr>
                <w:rFonts w:ascii="Times New Roman" w:hAnsi="Times New Roman" w:cs="Times New Roman"/>
              </w:rPr>
              <w:t>19/30</w:t>
            </w:r>
          </w:p>
        </w:tc>
        <w:tc>
          <w:tcPr>
            <w:tcW w:w="2338" w:type="dxa"/>
            <w:shd w:val="clear" w:color="auto" w:fill="F0F1F6"/>
            <w:vAlign w:val="center"/>
          </w:tcPr>
          <w:p w14:paraId="72535F94" w14:textId="77777777" w:rsidR="005116DE" w:rsidRDefault="005116DE">
            <w:pPr>
              <w:jc w:val="center"/>
              <w:rPr>
                <w:rFonts w:ascii="Times New Roman" w:hAnsi="Times New Roman" w:cs="Times New Roman"/>
              </w:rPr>
            </w:pPr>
            <w:r>
              <w:rPr>
                <w:rFonts w:ascii="Times New Roman" w:hAnsi="Times New Roman" w:cs="Times New Roman"/>
              </w:rPr>
              <w:t>29/30</w:t>
            </w:r>
          </w:p>
        </w:tc>
      </w:tr>
    </w:tbl>
    <w:p w14:paraId="353C0C20" w14:textId="7E2958CE" w:rsidR="04638DCA" w:rsidRDefault="04638DCA" w:rsidP="04638DCA">
      <w:pPr>
        <w:spacing w:after="0"/>
        <w:ind w:firstLine="720"/>
        <w:rPr>
          <w:rFonts w:ascii="Times New Roman" w:eastAsia="Times New Roman" w:hAnsi="Times New Roman" w:cs="Times New Roman"/>
        </w:rPr>
      </w:pPr>
    </w:p>
    <w:p w14:paraId="77C01363" w14:textId="662EC482" w:rsidR="00C07378" w:rsidRDefault="005116DE" w:rsidP="00E83686">
      <w:pPr>
        <w:spacing w:after="0"/>
        <w:ind w:firstLine="720"/>
        <w:rPr>
          <w:rFonts w:ascii="Times New Roman" w:eastAsia="Times New Roman" w:hAnsi="Times New Roman" w:cs="Times New Roman"/>
        </w:rPr>
      </w:pPr>
      <w:r w:rsidRPr="000D6CEC">
        <w:rPr>
          <w:rFonts w:ascii="Times New Roman" w:eastAsia="Times New Roman" w:hAnsi="Times New Roman" w:cs="Times New Roman"/>
        </w:rPr>
        <w:t xml:space="preserve">Each design option had different strengths and were unique in the way they presented the information. Design Option One provided a clear and simple layout, which gives users a very straightforward and direct experience. Option Two prioritized interactivity and user engagement through the introduction of the map. Option Three combines the simplicity of Option One and the interactivity of Option Two to create a layout that users can engage with but is also easy to navigate. This option is well-structured and includes additional content. </w:t>
      </w:r>
    </w:p>
    <w:p w14:paraId="577D33D2" w14:textId="77777777" w:rsidR="00B73A81" w:rsidRDefault="00B73A81" w:rsidP="00E83686">
      <w:pPr>
        <w:spacing w:before="240" w:after="0"/>
        <w:rPr>
          <w:rFonts w:ascii="Times New Roman" w:eastAsia="Times New Roman" w:hAnsi="Times New Roman" w:cs="Times New Roman"/>
          <w:b/>
          <w:bCs/>
        </w:rPr>
      </w:pPr>
    </w:p>
    <w:p w14:paraId="16489244" w14:textId="417F9B7F" w:rsidR="00C07378" w:rsidRPr="00C07378" w:rsidRDefault="00C07378" w:rsidP="00E83686">
      <w:pPr>
        <w:spacing w:before="240" w:after="0"/>
        <w:rPr>
          <w:rFonts w:ascii="Times New Roman" w:eastAsia="Times New Roman" w:hAnsi="Times New Roman" w:cs="Times New Roman"/>
          <w:b/>
          <w:bCs/>
        </w:rPr>
      </w:pPr>
      <w:r>
        <w:rPr>
          <w:rFonts w:ascii="Times New Roman" w:eastAsia="Times New Roman" w:hAnsi="Times New Roman" w:cs="Times New Roman"/>
          <w:b/>
          <w:bCs/>
        </w:rPr>
        <w:lastRenderedPageBreak/>
        <w:t xml:space="preserve">Recommendation </w:t>
      </w:r>
    </w:p>
    <w:p w14:paraId="1D19B335" w14:textId="320DA920" w:rsidR="00B2DF6F" w:rsidRPr="003D618E" w:rsidRDefault="005116DE" w:rsidP="0077619F">
      <w:pPr>
        <w:ind w:firstLine="360"/>
        <w:rPr>
          <w:rFonts w:ascii="Times New Roman" w:eastAsia="Times New Roman" w:hAnsi="Times New Roman" w:cs="Times New Roman"/>
        </w:rPr>
      </w:pPr>
      <w:r w:rsidRPr="000D6CEC">
        <w:rPr>
          <w:rFonts w:ascii="Times New Roman" w:eastAsia="Times New Roman" w:hAnsi="Times New Roman" w:cs="Times New Roman"/>
        </w:rPr>
        <w:t>The option that best aligns with the goals of the project is Design Option Three</w:t>
      </w:r>
      <w:r>
        <w:rPr>
          <w:rFonts w:ascii="Times New Roman" w:eastAsia="Times New Roman" w:hAnsi="Times New Roman" w:cs="Times New Roman"/>
        </w:rPr>
        <w:t>, which had a score of 29/30.</w:t>
      </w:r>
      <w:r w:rsidRPr="000D6CEC">
        <w:rPr>
          <w:rFonts w:ascii="Times New Roman" w:eastAsia="Times New Roman" w:hAnsi="Times New Roman" w:cs="Times New Roman"/>
        </w:rPr>
        <w:t xml:space="preserve"> It has an appropriate balance of meeting each criterion while also providing an engaging and useful user experience. Option One, </w:t>
      </w:r>
      <w:r w:rsidR="4F45ADA8" w:rsidRPr="7546BAC4">
        <w:rPr>
          <w:rFonts w:ascii="Times New Roman" w:eastAsia="Times New Roman" w:hAnsi="Times New Roman" w:cs="Times New Roman"/>
        </w:rPr>
        <w:t>while</w:t>
      </w:r>
      <w:r w:rsidRPr="000D6CEC">
        <w:rPr>
          <w:rFonts w:ascii="Times New Roman" w:eastAsia="Times New Roman" w:hAnsi="Times New Roman" w:cs="Times New Roman"/>
        </w:rPr>
        <w:t xml:space="preserve"> simple and effective, </w:t>
      </w:r>
      <w:r w:rsidRPr="518176E6">
        <w:rPr>
          <w:rFonts w:ascii="Times New Roman" w:eastAsia="Times New Roman" w:hAnsi="Times New Roman" w:cs="Times New Roman"/>
        </w:rPr>
        <w:t>lacks</w:t>
      </w:r>
      <w:r w:rsidRPr="000D6CEC">
        <w:rPr>
          <w:rFonts w:ascii="Times New Roman" w:eastAsia="Times New Roman" w:hAnsi="Times New Roman" w:cs="Times New Roman"/>
        </w:rPr>
        <w:t xml:space="preserve"> the engaging elements and additional information found in the other designs</w:t>
      </w:r>
      <w:r>
        <w:rPr>
          <w:rFonts w:ascii="Times New Roman" w:eastAsia="Times New Roman" w:hAnsi="Times New Roman" w:cs="Times New Roman"/>
        </w:rPr>
        <w:t>, it received a score of 25/30</w:t>
      </w:r>
      <w:r w:rsidRPr="000D6CEC">
        <w:rPr>
          <w:rFonts w:ascii="Times New Roman" w:eastAsia="Times New Roman" w:hAnsi="Times New Roman" w:cs="Times New Roman"/>
        </w:rPr>
        <w:t>.</w:t>
      </w:r>
      <w:r>
        <w:rPr>
          <w:rFonts w:ascii="Times New Roman" w:eastAsia="Times New Roman" w:hAnsi="Times New Roman" w:cs="Times New Roman"/>
        </w:rPr>
        <w:t xml:space="preserve"> </w:t>
      </w:r>
      <w:r w:rsidR="7B65E9D1" w:rsidRPr="1DD95F9F">
        <w:rPr>
          <w:rFonts w:ascii="Times New Roman" w:eastAsia="Times New Roman" w:hAnsi="Times New Roman" w:cs="Times New Roman"/>
        </w:rPr>
        <w:t>The p</w:t>
      </w:r>
      <w:r w:rsidRPr="1DD95F9F">
        <w:rPr>
          <w:rFonts w:ascii="Times New Roman" w:eastAsia="Times New Roman" w:hAnsi="Times New Roman" w:cs="Times New Roman"/>
        </w:rPr>
        <w:t xml:space="preserve">oints </w:t>
      </w:r>
      <w:r>
        <w:rPr>
          <w:rFonts w:ascii="Times New Roman" w:eastAsia="Times New Roman" w:hAnsi="Times New Roman" w:cs="Times New Roman"/>
        </w:rPr>
        <w:t>missed</w:t>
      </w:r>
      <w:r w:rsidRPr="5875FD69">
        <w:rPr>
          <w:rFonts w:ascii="Times New Roman" w:eastAsia="Times New Roman" w:hAnsi="Times New Roman" w:cs="Times New Roman"/>
        </w:rPr>
        <w:t xml:space="preserve"> </w:t>
      </w:r>
      <w:r w:rsidR="6F22E50A" w:rsidRPr="5875FD69">
        <w:rPr>
          <w:rFonts w:ascii="Times New Roman" w:eastAsia="Times New Roman" w:hAnsi="Times New Roman" w:cs="Times New Roman"/>
        </w:rPr>
        <w:t>for this design were</w:t>
      </w:r>
      <w:r>
        <w:rPr>
          <w:rFonts w:ascii="Times New Roman" w:eastAsia="Times New Roman" w:hAnsi="Times New Roman" w:cs="Times New Roman"/>
        </w:rPr>
        <w:t xml:space="preserve"> mostly for extreme simplicity and lacking engaging features.</w:t>
      </w:r>
      <w:r w:rsidRPr="000D6CEC">
        <w:rPr>
          <w:rFonts w:ascii="Times New Roman" w:eastAsia="Times New Roman" w:hAnsi="Times New Roman" w:cs="Times New Roman"/>
        </w:rPr>
        <w:t xml:space="preserve"> The most interactive option is Option Two, however the reliance on a fast and reliable connection means that it does not align with the other needs of the website</w:t>
      </w:r>
      <w:r>
        <w:rPr>
          <w:rFonts w:ascii="Times New Roman" w:eastAsia="Times New Roman" w:hAnsi="Times New Roman" w:cs="Times New Roman"/>
        </w:rPr>
        <w:t xml:space="preserve">, which is </w:t>
      </w:r>
      <w:r w:rsidR="763ACD9C" w:rsidRPr="7A5C1A76">
        <w:rPr>
          <w:rFonts w:ascii="Times New Roman" w:eastAsia="Times New Roman" w:hAnsi="Times New Roman" w:cs="Times New Roman"/>
        </w:rPr>
        <w:t>why</w:t>
      </w:r>
      <w:r>
        <w:rPr>
          <w:rFonts w:ascii="Times New Roman" w:eastAsia="Times New Roman" w:hAnsi="Times New Roman" w:cs="Times New Roman"/>
        </w:rPr>
        <w:t xml:space="preserve"> it received a 19/30</w:t>
      </w:r>
      <w:r w:rsidRPr="000D6CEC">
        <w:rPr>
          <w:rFonts w:ascii="Times New Roman" w:eastAsia="Times New Roman" w:hAnsi="Times New Roman" w:cs="Times New Roman"/>
        </w:rPr>
        <w:t xml:space="preserve">. While Option Three slightly increases the page load time due to additional content and information, the enhanced usability and effectiveness makes it the most appropriate choice. </w:t>
      </w:r>
    </w:p>
    <w:p w14:paraId="6C6A006E" w14:textId="33BD7DDF" w:rsidR="00B2DF6F" w:rsidRDefault="00B2DF6F" w:rsidP="00B2DF6F">
      <w:pPr>
        <w:spacing w:after="0" w:line="276" w:lineRule="auto"/>
        <w:rPr>
          <w:rFonts w:ascii="Times New Roman" w:eastAsia="Times New Roman" w:hAnsi="Times New Roman" w:cs="Times New Roman"/>
        </w:rPr>
      </w:pPr>
    </w:p>
    <w:p w14:paraId="2351675E" w14:textId="41354CE5" w:rsidR="00B54604" w:rsidRDefault="00AA7DB7" w:rsidP="66ECD421">
      <w:pPr>
        <w:spacing w:after="0" w:line="276" w:lineRule="auto"/>
        <w:rPr>
          <w:rFonts w:ascii="Times New Roman" w:eastAsia="Times New Roman" w:hAnsi="Times New Roman" w:cs="Times New Roman"/>
        </w:rPr>
      </w:pPr>
      <w:r>
        <w:rPr>
          <w:rFonts w:ascii="Times New Roman" w:eastAsia="Times New Roman" w:hAnsi="Times New Roman" w:cs="Times New Roman"/>
        </w:rPr>
        <w:t>With the platform’s design decisions established, the next phase involved translating these concepts into actionable specifications and evaluating their broader implications. The following sections out</w:t>
      </w:r>
      <w:r w:rsidR="00B54604">
        <w:rPr>
          <w:rFonts w:ascii="Times New Roman" w:eastAsia="Times New Roman" w:hAnsi="Times New Roman" w:cs="Times New Roman"/>
        </w:rPr>
        <w:t xml:space="preserve">line the technical requirements necessary to implement the proposed solution, assess its environmental sustainability, and estimate its associated costs and funding strategies. </w:t>
      </w:r>
    </w:p>
    <w:p w14:paraId="5265350C" w14:textId="6093CCFB" w:rsidR="02B32045" w:rsidRDefault="02B32045" w:rsidP="00D73B0F">
      <w:pPr>
        <w:pStyle w:val="Heading2"/>
        <w:numPr>
          <w:ilvl w:val="0"/>
          <w:numId w:val="11"/>
        </w:numPr>
      </w:pPr>
      <w:bookmarkStart w:id="13" w:name="_Toc196162244"/>
      <w:r>
        <w:t>Project Specifications</w:t>
      </w:r>
      <w:bookmarkEnd w:id="13"/>
    </w:p>
    <w:p w14:paraId="483FFA65" w14:textId="208C0BFA" w:rsidR="00FB7A50" w:rsidRPr="00EA0B44" w:rsidRDefault="00D1180A" w:rsidP="00D333EB">
      <w:pPr>
        <w:spacing w:after="0" w:line="276" w:lineRule="auto"/>
        <w:ind w:firstLine="720"/>
        <w:rPr>
          <w:rFonts w:ascii="Times New Roman" w:eastAsia="Times New Roman" w:hAnsi="Times New Roman" w:cs="Times New Roman"/>
        </w:rPr>
      </w:pPr>
      <w:r>
        <w:rPr>
          <w:rFonts w:ascii="Times New Roman" w:eastAsia="Times New Roman" w:hAnsi="Times New Roman" w:cs="Times New Roman"/>
        </w:rPr>
        <w:t>To</w:t>
      </w:r>
      <w:r w:rsidR="030DDE5E" w:rsidRPr="00B2DF6F">
        <w:rPr>
          <w:rFonts w:ascii="Times New Roman" w:eastAsia="Times New Roman" w:hAnsi="Times New Roman" w:cs="Times New Roman"/>
        </w:rPr>
        <w:t xml:space="preserve"> reach </w:t>
      </w:r>
      <w:r w:rsidR="00CF685C">
        <w:rPr>
          <w:rFonts w:ascii="Times New Roman" w:eastAsia="Times New Roman" w:hAnsi="Times New Roman" w:cs="Times New Roman"/>
        </w:rPr>
        <w:t>the</w:t>
      </w:r>
      <w:r w:rsidR="030DDE5E" w:rsidRPr="00B2DF6F">
        <w:rPr>
          <w:rFonts w:ascii="Times New Roman" w:eastAsia="Times New Roman" w:hAnsi="Times New Roman" w:cs="Times New Roman"/>
        </w:rPr>
        <w:t xml:space="preserve"> wide</w:t>
      </w:r>
      <w:r w:rsidR="00CF685C">
        <w:rPr>
          <w:rFonts w:ascii="Times New Roman" w:eastAsia="Times New Roman" w:hAnsi="Times New Roman" w:cs="Times New Roman"/>
        </w:rPr>
        <w:t>st</w:t>
      </w:r>
      <w:r w:rsidR="030DDE5E" w:rsidRPr="00B2DF6F">
        <w:rPr>
          <w:rFonts w:ascii="Times New Roman" w:eastAsia="Times New Roman" w:hAnsi="Times New Roman" w:cs="Times New Roman"/>
        </w:rPr>
        <w:t xml:space="preserve"> audience</w:t>
      </w:r>
      <w:r w:rsidR="00CF685C">
        <w:rPr>
          <w:rFonts w:ascii="Times New Roman" w:eastAsia="Times New Roman" w:hAnsi="Times New Roman" w:cs="Times New Roman"/>
        </w:rPr>
        <w:t xml:space="preserve"> available</w:t>
      </w:r>
      <w:r w:rsidR="030DDE5E" w:rsidRPr="00B2DF6F">
        <w:rPr>
          <w:rFonts w:ascii="Times New Roman" w:eastAsia="Times New Roman" w:hAnsi="Times New Roman" w:cs="Times New Roman"/>
        </w:rPr>
        <w:t xml:space="preserve">, we plan to first launch </w:t>
      </w:r>
      <w:r w:rsidR="4CBB807F" w:rsidRPr="55FD8F71">
        <w:rPr>
          <w:rFonts w:ascii="Times New Roman" w:eastAsia="Times New Roman" w:hAnsi="Times New Roman" w:cs="Times New Roman"/>
        </w:rPr>
        <w:t>a website</w:t>
      </w:r>
      <w:r w:rsidR="030DDE5E" w:rsidRPr="00B2DF6F">
        <w:rPr>
          <w:rFonts w:ascii="Times New Roman" w:eastAsia="Times New Roman" w:hAnsi="Times New Roman" w:cs="Times New Roman"/>
        </w:rPr>
        <w:t xml:space="preserve"> </w:t>
      </w:r>
      <w:r w:rsidR="38C4CED2" w:rsidRPr="091AF16E">
        <w:rPr>
          <w:rFonts w:ascii="Times New Roman" w:eastAsia="Times New Roman" w:hAnsi="Times New Roman" w:cs="Times New Roman"/>
        </w:rPr>
        <w:t xml:space="preserve">with cache and offline </w:t>
      </w:r>
      <w:r w:rsidR="38C4CED2" w:rsidRPr="53F93E4F">
        <w:rPr>
          <w:rFonts w:ascii="Times New Roman" w:eastAsia="Times New Roman" w:hAnsi="Times New Roman" w:cs="Times New Roman"/>
        </w:rPr>
        <w:t xml:space="preserve">capabilities, </w:t>
      </w:r>
      <w:r w:rsidR="030DDE5E" w:rsidRPr="53F93E4F">
        <w:rPr>
          <w:rFonts w:ascii="Times New Roman" w:eastAsia="Times New Roman" w:hAnsi="Times New Roman" w:cs="Times New Roman"/>
        </w:rPr>
        <w:t>as</w:t>
      </w:r>
      <w:r w:rsidR="030DDE5E" w:rsidRPr="00B2DF6F">
        <w:rPr>
          <w:rFonts w:ascii="Times New Roman" w:eastAsia="Times New Roman" w:hAnsi="Times New Roman" w:cs="Times New Roman"/>
        </w:rPr>
        <w:t xml:space="preserve"> it can be accessed </w:t>
      </w:r>
      <w:r w:rsidR="09FF5489" w:rsidRPr="0356681F">
        <w:rPr>
          <w:rFonts w:ascii="Times New Roman" w:eastAsia="Times New Roman" w:hAnsi="Times New Roman" w:cs="Times New Roman"/>
        </w:rPr>
        <w:t xml:space="preserve">almost </w:t>
      </w:r>
      <w:r w:rsidR="030DDE5E" w:rsidRPr="00B2DF6F">
        <w:rPr>
          <w:rFonts w:ascii="Times New Roman" w:eastAsia="Times New Roman" w:hAnsi="Times New Roman" w:cs="Times New Roman"/>
        </w:rPr>
        <w:t>anywhere</w:t>
      </w:r>
      <w:r w:rsidR="04B5C8C0" w:rsidRPr="0356681F">
        <w:rPr>
          <w:rFonts w:ascii="Times New Roman" w:eastAsia="Times New Roman" w:hAnsi="Times New Roman" w:cs="Times New Roman"/>
        </w:rPr>
        <w:t xml:space="preserve"> </w:t>
      </w:r>
      <w:r w:rsidR="04B5C8C0" w:rsidRPr="2D8BB295">
        <w:rPr>
          <w:rFonts w:ascii="Times New Roman" w:eastAsia="Times New Roman" w:hAnsi="Times New Roman" w:cs="Times New Roman"/>
        </w:rPr>
        <w:t xml:space="preserve">on any </w:t>
      </w:r>
      <w:r w:rsidR="04B5C8C0" w:rsidRPr="4E450085">
        <w:rPr>
          <w:rFonts w:ascii="Times New Roman" w:eastAsia="Times New Roman" w:hAnsi="Times New Roman" w:cs="Times New Roman"/>
        </w:rPr>
        <w:t>connected device</w:t>
      </w:r>
      <w:r w:rsidR="030DDE5E" w:rsidRPr="00B2DF6F">
        <w:rPr>
          <w:rFonts w:ascii="Times New Roman" w:eastAsia="Times New Roman" w:hAnsi="Times New Roman" w:cs="Times New Roman"/>
        </w:rPr>
        <w:t>, including in rural areas with little to no access to Wi-Fi or cell signals.</w:t>
      </w:r>
    </w:p>
    <w:p w14:paraId="1BF18E9E" w14:textId="43469C3A" w:rsidR="030DDE5E" w:rsidRDefault="00CF685C" w:rsidP="00B2DF6F">
      <w:pPr>
        <w:spacing w:after="0" w:line="276" w:lineRule="auto"/>
        <w:rPr>
          <w:rFonts w:ascii="Times New Roman" w:eastAsia="Times New Roman" w:hAnsi="Times New Roman" w:cs="Times New Roman"/>
          <w:color w:val="000000" w:themeColor="text1"/>
        </w:rPr>
      </w:pPr>
      <w:r>
        <w:rPr>
          <w:rFonts w:ascii="Times New Roman" w:eastAsia="Times New Roman" w:hAnsi="Times New Roman" w:cs="Times New Roman"/>
        </w:rPr>
        <w:t>HealthHub</w:t>
      </w:r>
      <w:r w:rsidR="030DDE5E" w:rsidRPr="00B2DF6F">
        <w:rPr>
          <w:rFonts w:ascii="Times New Roman" w:eastAsia="Times New Roman" w:hAnsi="Times New Roman" w:cs="Times New Roman"/>
        </w:rPr>
        <w:t xml:space="preserve"> will include features such as:</w:t>
      </w:r>
    </w:p>
    <w:p w14:paraId="285B2C41" w14:textId="36B155F8" w:rsidR="030DDE5E" w:rsidRDefault="030DDE5E" w:rsidP="00D51F3A">
      <w:pPr>
        <w:pStyle w:val="ListParagraph"/>
        <w:numPr>
          <w:ilvl w:val="0"/>
          <w:numId w:val="9"/>
        </w:numPr>
        <w:spacing w:after="0" w:line="276" w:lineRule="auto"/>
        <w:rPr>
          <w:rFonts w:ascii="Times New Roman" w:eastAsia="Times New Roman" w:hAnsi="Times New Roman" w:cs="Times New Roman"/>
          <w:color w:val="000000" w:themeColor="text1"/>
        </w:rPr>
      </w:pPr>
      <w:r w:rsidRPr="00B2DF6F">
        <w:rPr>
          <w:rFonts w:ascii="Times New Roman" w:eastAsia="Times New Roman" w:hAnsi="Times New Roman" w:cs="Times New Roman"/>
        </w:rPr>
        <w:t>A map with pins showing medical providers in their area, which can be sorted into different medical specialties, such as dentists, general emergency rooms, chiropractors, physical therapists, and more.</w:t>
      </w:r>
    </w:p>
    <w:p w14:paraId="44C6C00C" w14:textId="702EBCD1" w:rsidR="030DDE5E" w:rsidRDefault="030DDE5E" w:rsidP="00D51F3A">
      <w:pPr>
        <w:pStyle w:val="ListParagraph"/>
        <w:numPr>
          <w:ilvl w:val="0"/>
          <w:numId w:val="9"/>
        </w:numPr>
        <w:spacing w:after="0" w:line="276" w:lineRule="auto"/>
        <w:rPr>
          <w:rFonts w:ascii="Times New Roman" w:eastAsia="Times New Roman" w:hAnsi="Times New Roman" w:cs="Times New Roman"/>
        </w:rPr>
      </w:pPr>
      <w:r w:rsidRPr="00B2DF6F">
        <w:rPr>
          <w:rFonts w:ascii="Times New Roman" w:eastAsia="Times New Roman" w:hAnsi="Times New Roman" w:cs="Times New Roman"/>
        </w:rPr>
        <w:t xml:space="preserve">Detailed description of each option such as </w:t>
      </w:r>
      <w:r w:rsidR="68179834" w:rsidRPr="2277CE9B">
        <w:rPr>
          <w:rFonts w:ascii="Times New Roman" w:eastAsia="Times New Roman" w:hAnsi="Times New Roman" w:cs="Times New Roman"/>
        </w:rPr>
        <w:t xml:space="preserve">the </w:t>
      </w:r>
      <w:r w:rsidRPr="31C13713">
        <w:rPr>
          <w:rFonts w:ascii="Times New Roman" w:eastAsia="Times New Roman" w:hAnsi="Times New Roman" w:cs="Times New Roman"/>
        </w:rPr>
        <w:t>s</w:t>
      </w:r>
      <w:r w:rsidR="282826B1" w:rsidRPr="31C13713">
        <w:rPr>
          <w:rFonts w:ascii="Times New Roman" w:eastAsia="Times New Roman" w:hAnsi="Times New Roman" w:cs="Times New Roman"/>
        </w:rPr>
        <w:t>pecialization, address</w:t>
      </w:r>
      <w:r w:rsidRPr="71BC2BC1">
        <w:rPr>
          <w:rFonts w:ascii="Times New Roman" w:eastAsia="Times New Roman" w:hAnsi="Times New Roman" w:cs="Times New Roman"/>
        </w:rPr>
        <w:t>,</w:t>
      </w:r>
      <w:r w:rsidR="165B9461" w:rsidRPr="71BC2BC1">
        <w:rPr>
          <w:rFonts w:ascii="Times New Roman" w:eastAsia="Times New Roman" w:hAnsi="Times New Roman" w:cs="Times New Roman"/>
        </w:rPr>
        <w:t xml:space="preserve"> or </w:t>
      </w:r>
      <w:r w:rsidR="165B9461" w:rsidRPr="14B12299">
        <w:rPr>
          <w:rFonts w:ascii="Times New Roman" w:eastAsia="Times New Roman" w:hAnsi="Times New Roman" w:cs="Times New Roman"/>
        </w:rPr>
        <w:t xml:space="preserve">other </w:t>
      </w:r>
      <w:r w:rsidR="165B9461" w:rsidRPr="71BC2BC1">
        <w:rPr>
          <w:rFonts w:ascii="Times New Roman" w:eastAsia="Times New Roman" w:hAnsi="Times New Roman" w:cs="Times New Roman"/>
        </w:rPr>
        <w:t>provided</w:t>
      </w:r>
      <w:r w:rsidRPr="71BC2BC1">
        <w:rPr>
          <w:rFonts w:ascii="Times New Roman" w:eastAsia="Times New Roman" w:hAnsi="Times New Roman" w:cs="Times New Roman"/>
        </w:rPr>
        <w:t xml:space="preserve"> </w:t>
      </w:r>
      <w:r w:rsidR="165B9461" w:rsidRPr="14B12299">
        <w:rPr>
          <w:rFonts w:ascii="Times New Roman" w:eastAsia="Times New Roman" w:hAnsi="Times New Roman" w:cs="Times New Roman"/>
        </w:rPr>
        <w:t>services</w:t>
      </w:r>
      <w:r w:rsidR="249B5759" w:rsidRPr="75B16D05">
        <w:rPr>
          <w:rFonts w:ascii="Times New Roman" w:eastAsia="Times New Roman" w:hAnsi="Times New Roman" w:cs="Times New Roman"/>
        </w:rPr>
        <w:t>.</w:t>
      </w:r>
      <w:r w:rsidRPr="14B12299">
        <w:rPr>
          <w:rFonts w:ascii="Times New Roman" w:eastAsia="Times New Roman" w:hAnsi="Times New Roman" w:cs="Times New Roman"/>
        </w:rPr>
        <w:t xml:space="preserve"> </w:t>
      </w:r>
    </w:p>
    <w:p w14:paraId="76DD64C8" w14:textId="4277CC12" w:rsidR="030DDE5E" w:rsidRDefault="030DDE5E" w:rsidP="00D51F3A">
      <w:pPr>
        <w:pStyle w:val="ListParagraph"/>
        <w:numPr>
          <w:ilvl w:val="0"/>
          <w:numId w:val="9"/>
        </w:numPr>
        <w:spacing w:after="0" w:line="276" w:lineRule="auto"/>
        <w:rPr>
          <w:rFonts w:ascii="Times New Roman" w:eastAsia="Times New Roman" w:hAnsi="Times New Roman" w:cs="Times New Roman"/>
        </w:rPr>
      </w:pPr>
      <w:r w:rsidRPr="4439DE92">
        <w:rPr>
          <w:rFonts w:ascii="Times New Roman" w:eastAsia="Times New Roman" w:hAnsi="Times New Roman" w:cs="Times New Roman"/>
        </w:rPr>
        <w:t xml:space="preserve">Explanations of </w:t>
      </w:r>
      <w:r w:rsidR="137E619C" w:rsidRPr="3C863000">
        <w:rPr>
          <w:rFonts w:ascii="Times New Roman" w:eastAsia="Times New Roman" w:hAnsi="Times New Roman" w:cs="Times New Roman"/>
        </w:rPr>
        <w:t xml:space="preserve">common </w:t>
      </w:r>
      <w:r w:rsidRPr="3C863000">
        <w:rPr>
          <w:rFonts w:ascii="Times New Roman" w:eastAsia="Times New Roman" w:hAnsi="Times New Roman" w:cs="Times New Roman"/>
        </w:rPr>
        <w:t>medical</w:t>
      </w:r>
      <w:r w:rsidRPr="4439DE92">
        <w:rPr>
          <w:rFonts w:ascii="Times New Roman" w:eastAsia="Times New Roman" w:hAnsi="Times New Roman" w:cs="Times New Roman"/>
        </w:rPr>
        <w:t xml:space="preserve"> terms</w:t>
      </w:r>
      <w:r w:rsidR="026EEE6D" w:rsidRPr="36AA92CF">
        <w:rPr>
          <w:rFonts w:ascii="Times New Roman" w:eastAsia="Times New Roman" w:hAnsi="Times New Roman" w:cs="Times New Roman"/>
        </w:rPr>
        <w:t>.</w:t>
      </w:r>
    </w:p>
    <w:p w14:paraId="27E68C48" w14:textId="6D63C7D4" w:rsidR="030DDE5E" w:rsidRDefault="1431ED57" w:rsidP="00D51F3A">
      <w:pPr>
        <w:pStyle w:val="ListParagraph"/>
        <w:numPr>
          <w:ilvl w:val="0"/>
          <w:numId w:val="9"/>
        </w:numPr>
        <w:spacing w:after="0" w:line="276" w:lineRule="auto"/>
        <w:rPr>
          <w:rFonts w:ascii="Times New Roman" w:eastAsia="Times New Roman" w:hAnsi="Times New Roman" w:cs="Times New Roman"/>
        </w:rPr>
      </w:pPr>
      <w:r w:rsidRPr="1B4B6970">
        <w:rPr>
          <w:rFonts w:ascii="Times New Roman" w:eastAsia="Times New Roman" w:hAnsi="Times New Roman" w:cs="Times New Roman"/>
        </w:rPr>
        <w:t>F</w:t>
      </w:r>
      <w:r w:rsidR="026EEE6D" w:rsidRPr="1B4B6970">
        <w:rPr>
          <w:rFonts w:ascii="Times New Roman" w:eastAsia="Times New Roman" w:hAnsi="Times New Roman" w:cs="Times New Roman"/>
        </w:rPr>
        <w:t>requently</w:t>
      </w:r>
      <w:r w:rsidR="026EEE6D" w:rsidRPr="41221560">
        <w:rPr>
          <w:rFonts w:ascii="Times New Roman" w:eastAsia="Times New Roman" w:hAnsi="Times New Roman" w:cs="Times New Roman"/>
        </w:rPr>
        <w:t xml:space="preserve"> asked questions (</w:t>
      </w:r>
      <w:r w:rsidR="026EEE6D" w:rsidRPr="7192EF1F">
        <w:rPr>
          <w:rFonts w:ascii="Times New Roman" w:eastAsia="Times New Roman" w:hAnsi="Times New Roman" w:cs="Times New Roman"/>
        </w:rPr>
        <w:t>FAQ)</w:t>
      </w:r>
      <w:r w:rsidR="026EEE6D" w:rsidRPr="41221560">
        <w:rPr>
          <w:rFonts w:ascii="Times New Roman" w:eastAsia="Times New Roman" w:hAnsi="Times New Roman" w:cs="Times New Roman"/>
        </w:rPr>
        <w:t xml:space="preserve"> page</w:t>
      </w:r>
      <w:r w:rsidR="00CF685C">
        <w:rPr>
          <w:rFonts w:ascii="Times New Roman" w:eastAsia="Times New Roman" w:hAnsi="Times New Roman" w:cs="Times New Roman"/>
        </w:rPr>
        <w:t xml:space="preserve"> for information on </w:t>
      </w:r>
      <w:r w:rsidR="00151129">
        <w:rPr>
          <w:rFonts w:ascii="Times New Roman" w:eastAsia="Times New Roman" w:hAnsi="Times New Roman" w:cs="Times New Roman"/>
        </w:rPr>
        <w:t>insurance</w:t>
      </w:r>
      <w:r w:rsidR="00675F53">
        <w:rPr>
          <w:rFonts w:ascii="Times New Roman" w:eastAsia="Times New Roman" w:hAnsi="Times New Roman" w:cs="Times New Roman"/>
        </w:rPr>
        <w:t>, appointment expectation</w:t>
      </w:r>
      <w:r w:rsidR="004919D8">
        <w:rPr>
          <w:rFonts w:ascii="Times New Roman" w:eastAsia="Times New Roman" w:hAnsi="Times New Roman" w:cs="Times New Roman"/>
        </w:rPr>
        <w:t xml:space="preserve">s, and related </w:t>
      </w:r>
      <w:r w:rsidR="00A37687">
        <w:rPr>
          <w:rFonts w:ascii="Times New Roman" w:eastAsia="Times New Roman" w:hAnsi="Times New Roman" w:cs="Times New Roman"/>
        </w:rPr>
        <w:t>paperwork</w:t>
      </w:r>
      <w:r w:rsidR="026EEE6D" w:rsidRPr="36A30D4B">
        <w:rPr>
          <w:rFonts w:ascii="Times New Roman" w:eastAsia="Times New Roman" w:hAnsi="Times New Roman" w:cs="Times New Roman"/>
        </w:rPr>
        <w:t>.</w:t>
      </w:r>
      <w:r w:rsidR="026EEE6D" w:rsidRPr="41221560">
        <w:rPr>
          <w:rFonts w:ascii="Times New Roman" w:eastAsia="Times New Roman" w:hAnsi="Times New Roman" w:cs="Times New Roman"/>
        </w:rPr>
        <w:t xml:space="preserve"> </w:t>
      </w:r>
    </w:p>
    <w:p w14:paraId="16DA5095" w14:textId="4B2DF41E" w:rsidR="00FB7A50" w:rsidRPr="00EA0B44" w:rsidRDefault="030DDE5E" w:rsidP="00EA0B44">
      <w:pPr>
        <w:pStyle w:val="ListParagraph"/>
        <w:numPr>
          <w:ilvl w:val="0"/>
          <w:numId w:val="9"/>
        </w:numPr>
        <w:spacing w:after="0" w:line="276" w:lineRule="auto"/>
        <w:rPr>
          <w:rFonts w:ascii="Times New Roman" w:eastAsia="Times New Roman" w:hAnsi="Times New Roman" w:cs="Times New Roman"/>
        </w:rPr>
      </w:pPr>
      <w:r w:rsidRPr="00B2DF6F">
        <w:rPr>
          <w:rFonts w:ascii="Times New Roman" w:eastAsia="Times New Roman" w:hAnsi="Times New Roman" w:cs="Times New Roman"/>
        </w:rPr>
        <w:t>Easy to understand user interface that simplifies the navigational experience</w:t>
      </w:r>
      <w:r w:rsidR="0FBB58BF" w:rsidRPr="5C8E41D5">
        <w:rPr>
          <w:rFonts w:ascii="Times New Roman" w:eastAsia="Times New Roman" w:hAnsi="Times New Roman" w:cs="Times New Roman"/>
        </w:rPr>
        <w:t>.</w:t>
      </w:r>
    </w:p>
    <w:p w14:paraId="4D31A07E" w14:textId="0C338A15" w:rsidR="030DDE5E" w:rsidRDefault="030DDE5E" w:rsidP="00E83686">
      <w:pPr>
        <w:spacing w:before="240" w:after="0" w:line="276" w:lineRule="auto"/>
        <w:rPr>
          <w:rFonts w:ascii="Times New Roman" w:eastAsia="Times New Roman" w:hAnsi="Times New Roman" w:cs="Times New Roman"/>
          <w:b/>
          <w:color w:val="000000" w:themeColor="text1"/>
        </w:rPr>
      </w:pPr>
      <w:r w:rsidRPr="66ECD421">
        <w:rPr>
          <w:rFonts w:ascii="Times New Roman" w:eastAsia="Times New Roman" w:hAnsi="Times New Roman" w:cs="Times New Roman"/>
          <w:b/>
        </w:rPr>
        <w:t>Specifics of Website Function:</w:t>
      </w:r>
    </w:p>
    <w:p w14:paraId="6A356116" w14:textId="02920FC9" w:rsidR="030DDE5E" w:rsidRDefault="030DDE5E" w:rsidP="00D51F3A">
      <w:pPr>
        <w:pStyle w:val="ListParagraph"/>
        <w:numPr>
          <w:ilvl w:val="0"/>
          <w:numId w:val="10"/>
        </w:numPr>
        <w:spacing w:after="0" w:line="276" w:lineRule="auto"/>
        <w:rPr>
          <w:rFonts w:ascii="Times New Roman" w:eastAsia="Times New Roman" w:hAnsi="Times New Roman" w:cs="Times New Roman"/>
          <w:color w:val="000000" w:themeColor="text1"/>
        </w:rPr>
      </w:pPr>
      <w:r w:rsidRPr="00B2DF6F">
        <w:rPr>
          <w:rFonts w:ascii="Times New Roman" w:eastAsia="Times New Roman" w:hAnsi="Times New Roman" w:cs="Times New Roman"/>
        </w:rPr>
        <w:t xml:space="preserve">Using a JSON file, as long as the </w:t>
      </w:r>
      <w:r w:rsidR="56FAF2EB" w:rsidRPr="4E60DC9C">
        <w:rPr>
          <w:rFonts w:ascii="Times New Roman" w:eastAsia="Times New Roman" w:hAnsi="Times New Roman" w:cs="Times New Roman"/>
        </w:rPr>
        <w:t>web-</w:t>
      </w:r>
      <w:r w:rsidRPr="00B2DF6F">
        <w:rPr>
          <w:rFonts w:ascii="Times New Roman" w:eastAsia="Times New Roman" w:hAnsi="Times New Roman" w:cs="Times New Roman"/>
        </w:rPr>
        <w:t xml:space="preserve">app is able to load initially onto the device, we can allow the website to save the specific </w:t>
      </w:r>
      <w:r w:rsidR="525875C3" w:rsidRPr="04638DCA">
        <w:rPr>
          <w:rFonts w:ascii="Times New Roman" w:eastAsia="Times New Roman" w:hAnsi="Times New Roman" w:cs="Times New Roman"/>
        </w:rPr>
        <w:t>location</w:t>
      </w:r>
      <w:r w:rsidR="36BA8996" w:rsidRPr="04638DCA">
        <w:rPr>
          <w:rFonts w:ascii="Times New Roman" w:eastAsia="Times New Roman" w:hAnsi="Times New Roman" w:cs="Times New Roman"/>
        </w:rPr>
        <w:t>s</w:t>
      </w:r>
      <w:r w:rsidR="525875C3" w:rsidRPr="04638DCA">
        <w:rPr>
          <w:rFonts w:ascii="Times New Roman" w:eastAsia="Times New Roman" w:hAnsi="Times New Roman" w:cs="Times New Roman"/>
        </w:rPr>
        <w:t xml:space="preserve"> </w:t>
      </w:r>
      <w:r w:rsidR="291A1883" w:rsidRPr="04638DCA">
        <w:rPr>
          <w:rFonts w:ascii="Times New Roman" w:eastAsia="Times New Roman" w:hAnsi="Times New Roman" w:cs="Times New Roman"/>
        </w:rPr>
        <w:t>of local providers</w:t>
      </w:r>
      <w:r w:rsidR="525875C3" w:rsidRPr="04638DCA">
        <w:rPr>
          <w:rFonts w:ascii="Times New Roman" w:eastAsia="Times New Roman" w:hAnsi="Times New Roman" w:cs="Times New Roman"/>
        </w:rPr>
        <w:t>.</w:t>
      </w:r>
      <w:r w:rsidRPr="00B2DF6F">
        <w:rPr>
          <w:rFonts w:ascii="Times New Roman" w:eastAsia="Times New Roman" w:hAnsi="Times New Roman" w:cs="Times New Roman"/>
        </w:rPr>
        <w:t xml:space="preserve"> </w:t>
      </w:r>
      <w:r w:rsidRPr="00FB7A50">
        <w:rPr>
          <w:rFonts w:ascii="Times New Roman" w:eastAsia="Times New Roman" w:hAnsi="Times New Roman" w:cs="Times New Roman"/>
        </w:rPr>
        <w:t xml:space="preserve">This means the </w:t>
      </w:r>
      <w:r w:rsidR="1E262722" w:rsidRPr="04638DCA">
        <w:rPr>
          <w:rFonts w:ascii="Times New Roman" w:eastAsia="Times New Roman" w:hAnsi="Times New Roman" w:cs="Times New Roman"/>
        </w:rPr>
        <w:t>software</w:t>
      </w:r>
      <w:r w:rsidRPr="00FB7A50">
        <w:rPr>
          <w:rFonts w:ascii="Times New Roman" w:eastAsia="Times New Roman" w:hAnsi="Times New Roman" w:cs="Times New Roman"/>
        </w:rPr>
        <w:t xml:space="preserve"> can still be used from just about anywhere, regardless of signal</w:t>
      </w:r>
      <w:r w:rsidR="1FC8B30C" w:rsidRPr="57E505D3">
        <w:rPr>
          <w:rFonts w:ascii="Times New Roman" w:eastAsia="Times New Roman" w:hAnsi="Times New Roman" w:cs="Times New Roman"/>
        </w:rPr>
        <w:t xml:space="preserve"> </w:t>
      </w:r>
      <w:r w:rsidR="00407392">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{"citationID":"9V2FYCY5","properties":{"formattedCitation":"[31]","plainCitation":"[31]","noteIndex":0},"citationItems":[{"id":721,"uris":["http://zotero.org/users/11473951/items/BQXRBAX2"],"itemData":{"id":721,"type":"webpage","title":"JSON File - What is a .json file and how do I open it?","URL":"https://fileinfo.com/extension/json","accessed":{"date-parts":[["2025",2,27]]}}}],"schema":"https://github.com/citation-style-language/schema/raw/master/csl-citation.json"} </w:instrText>
      </w:r>
      <w:r w:rsidR="00407392">
        <w:rPr>
          <w:rFonts w:ascii="Times New Roman" w:eastAsia="Times New Roman" w:hAnsi="Times New Roman" w:cs="Times New Roman"/>
        </w:rPr>
        <w:fldChar w:fldCharType="separate"/>
      </w:r>
      <w:r w:rsidR="00A10156" w:rsidRPr="00A10156">
        <w:rPr>
          <w:rFonts w:ascii="Times New Roman" w:hAnsi="Times New Roman" w:cs="Times New Roman"/>
        </w:rPr>
        <w:t>[31]</w:t>
      </w:r>
      <w:r w:rsidR="00407392">
        <w:rPr>
          <w:rFonts w:ascii="Times New Roman" w:eastAsia="Times New Roman" w:hAnsi="Times New Roman" w:cs="Times New Roman"/>
        </w:rPr>
        <w:fldChar w:fldCharType="end"/>
      </w:r>
      <w:r w:rsidR="1FC8B30C" w:rsidRPr="57E505D3">
        <w:rPr>
          <w:rFonts w:ascii="Times New Roman" w:eastAsia="Times New Roman" w:hAnsi="Times New Roman" w:cs="Times New Roman"/>
        </w:rPr>
        <w:t>.</w:t>
      </w:r>
    </w:p>
    <w:p w14:paraId="4CD3AD2E" w14:textId="4964E562" w:rsidR="030DDE5E" w:rsidRDefault="030DDE5E" w:rsidP="00D51F3A">
      <w:pPr>
        <w:pStyle w:val="ListParagraph"/>
        <w:numPr>
          <w:ilvl w:val="0"/>
          <w:numId w:val="10"/>
        </w:numPr>
        <w:spacing w:after="0" w:line="276" w:lineRule="auto"/>
        <w:rPr>
          <w:rFonts w:ascii="Times New Roman" w:eastAsia="Times New Roman" w:hAnsi="Times New Roman" w:cs="Times New Roman"/>
          <w:color w:val="000000" w:themeColor="text1"/>
        </w:rPr>
      </w:pPr>
      <w:r w:rsidRPr="00B2DF6F">
        <w:rPr>
          <w:rFonts w:ascii="Times New Roman" w:eastAsia="Times New Roman" w:hAnsi="Times New Roman" w:cs="Times New Roman"/>
        </w:rPr>
        <w:t>Offline capabilities would also reduce the load on servers, reducing cost and the need for ads or other funding sources</w:t>
      </w:r>
    </w:p>
    <w:p w14:paraId="24D0C920" w14:textId="2E69078F" w:rsidR="030DDE5E" w:rsidRDefault="030DDE5E" w:rsidP="00D51F3A">
      <w:pPr>
        <w:pStyle w:val="ListParagraph"/>
        <w:numPr>
          <w:ilvl w:val="0"/>
          <w:numId w:val="10"/>
        </w:numPr>
        <w:spacing w:after="0" w:line="276" w:lineRule="auto"/>
        <w:rPr>
          <w:rFonts w:ascii="Times New Roman" w:eastAsia="Times New Roman" w:hAnsi="Times New Roman" w:cs="Times New Roman"/>
          <w:color w:val="000000" w:themeColor="text1"/>
        </w:rPr>
      </w:pPr>
      <w:r w:rsidRPr="5B4D3D16">
        <w:rPr>
          <w:rFonts w:ascii="Times New Roman" w:eastAsia="Times New Roman" w:hAnsi="Times New Roman" w:cs="Times New Roman"/>
        </w:rPr>
        <w:t xml:space="preserve">Our </w:t>
      </w:r>
      <w:r w:rsidR="590A4AD2" w:rsidRPr="5B4D3D16">
        <w:rPr>
          <w:rFonts w:ascii="Times New Roman" w:eastAsia="Times New Roman" w:hAnsi="Times New Roman" w:cs="Times New Roman"/>
        </w:rPr>
        <w:t>web-</w:t>
      </w:r>
      <w:r w:rsidRPr="5B4D3D16">
        <w:rPr>
          <w:rFonts w:ascii="Times New Roman" w:eastAsia="Times New Roman" w:hAnsi="Times New Roman" w:cs="Times New Roman"/>
        </w:rPr>
        <w:t xml:space="preserve">application will be Python based back end for development. </w:t>
      </w:r>
    </w:p>
    <w:p w14:paraId="31E53D12" w14:textId="028EEC6A" w:rsidR="002D1C01" w:rsidRPr="002D1C01" w:rsidRDefault="030DDE5E" w:rsidP="00D51F3A">
      <w:pPr>
        <w:pStyle w:val="ListParagraph"/>
        <w:numPr>
          <w:ilvl w:val="0"/>
          <w:numId w:val="10"/>
        </w:numPr>
        <w:spacing w:after="0" w:line="276" w:lineRule="auto"/>
        <w:rPr>
          <w:rFonts w:ascii="Times New Roman" w:eastAsia="Times New Roman" w:hAnsi="Times New Roman" w:cs="Times New Roman"/>
          <w:color w:val="000000" w:themeColor="text1"/>
        </w:rPr>
      </w:pPr>
      <w:r w:rsidRPr="5B4D3D16">
        <w:rPr>
          <w:rFonts w:ascii="Times New Roman" w:eastAsia="Times New Roman" w:hAnsi="Times New Roman" w:cs="Times New Roman"/>
        </w:rPr>
        <w:lastRenderedPageBreak/>
        <w:t>Google Maps API would allow for an easy way to access direction capabilities and allow for user to directly navigate to the desired medical office, as well as physically show providers in the area on a map-based system</w:t>
      </w:r>
      <w:r w:rsidR="1EFC710B" w:rsidRPr="5B4D3D16">
        <w:rPr>
          <w:rFonts w:ascii="Times New Roman" w:eastAsia="Times New Roman" w:hAnsi="Times New Roman" w:cs="Times New Roman"/>
        </w:rPr>
        <w:t xml:space="preserve"> </w:t>
      </w:r>
      <w:r w:rsidRPr="5B4D3D16">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{"citationID":"PKZ0raR3","properties":{"formattedCitation":"[20]","plainCitation":"[20]","noteIndex":0},"citationItems":[{"id":708,"uris":["http://zotero.org/users/11473951/items/2BIICG3P"],"itemData":{"id":708,"type":"webpage","abstract":"Documentation and code samples for Google Maps Platform APIs and SDKs.","container-title":"Google for Developers","language":"en","title":"Google Maps Platform Documentation","URL":"https://developers.google.com/maps/documentation","accessed":{"date-parts":[["2025",2,26]]}}}],"schema":"https://github.com/citation-style-language/schema/raw/master/csl-citation.json"} </w:instrText>
      </w:r>
      <w:r w:rsidRPr="5B4D3D16">
        <w:rPr>
          <w:rFonts w:ascii="Times New Roman" w:eastAsia="Times New Roman" w:hAnsi="Times New Roman" w:cs="Times New Roman"/>
        </w:rPr>
        <w:fldChar w:fldCharType="separate"/>
      </w:r>
      <w:r w:rsidR="00A10156" w:rsidRPr="00A10156">
        <w:rPr>
          <w:rFonts w:ascii="Times New Roman" w:hAnsi="Times New Roman" w:cs="Times New Roman"/>
        </w:rPr>
        <w:t>[20]</w:t>
      </w:r>
      <w:r w:rsidRPr="5B4D3D16">
        <w:rPr>
          <w:rFonts w:ascii="Times New Roman" w:eastAsia="Times New Roman" w:hAnsi="Times New Roman" w:cs="Times New Roman"/>
        </w:rPr>
        <w:fldChar w:fldCharType="end"/>
      </w:r>
    </w:p>
    <w:p w14:paraId="6EB58B35" w14:textId="46AF5E81" w:rsidR="030DDE5E" w:rsidRDefault="030DDE5E" w:rsidP="00D51F3A">
      <w:pPr>
        <w:pStyle w:val="ListParagraph"/>
        <w:numPr>
          <w:ilvl w:val="0"/>
          <w:numId w:val="10"/>
        </w:numPr>
        <w:spacing w:after="0" w:line="276" w:lineRule="auto"/>
        <w:rPr>
          <w:rFonts w:ascii="Times New Roman" w:eastAsia="Times New Roman" w:hAnsi="Times New Roman" w:cs="Times New Roman"/>
          <w:color w:val="000000" w:themeColor="text1"/>
        </w:rPr>
      </w:pPr>
      <w:r w:rsidRPr="00B2DF6F">
        <w:rPr>
          <w:rFonts w:ascii="Times New Roman" w:eastAsia="Times New Roman" w:hAnsi="Times New Roman" w:cs="Times New Roman"/>
        </w:rPr>
        <w:t xml:space="preserve">Lexicon of medical terminology and definitions can be accessed </w:t>
      </w:r>
      <w:r w:rsidR="00A37687">
        <w:rPr>
          <w:rFonts w:ascii="Times New Roman" w:eastAsia="Times New Roman" w:hAnsi="Times New Roman" w:cs="Times New Roman"/>
        </w:rPr>
        <w:t>through the terminology page on the website</w:t>
      </w:r>
      <w:r w:rsidRPr="00B2DF6F">
        <w:rPr>
          <w:rFonts w:ascii="Times New Roman" w:eastAsia="Times New Roman" w:hAnsi="Times New Roman" w:cs="Times New Roman"/>
        </w:rPr>
        <w:t>.</w:t>
      </w:r>
    </w:p>
    <w:p w14:paraId="2998F6C5" w14:textId="125F85A4" w:rsidR="00FB7A50" w:rsidRPr="00FB7A50" w:rsidRDefault="00A37687" w:rsidP="00FB7A50">
      <w:pPr>
        <w:pStyle w:val="ListParagraph"/>
        <w:numPr>
          <w:ilvl w:val="0"/>
          <w:numId w:val="10"/>
        </w:numPr>
        <w:spacing w:after="0" w:line="276" w:lineRule="auto"/>
        <w:rPr>
          <w:rFonts w:ascii="Times New Roman" w:eastAsia="Times New Roman" w:hAnsi="Times New Roman" w:cs="Times New Roman"/>
          <w:color w:val="000000" w:themeColor="text1"/>
        </w:rPr>
      </w:pPr>
      <w:r>
        <w:rPr>
          <w:rFonts w:ascii="Times New Roman" w:eastAsia="Times New Roman" w:hAnsi="Times New Roman" w:cs="Times New Roman"/>
        </w:rPr>
        <w:t xml:space="preserve">With </w:t>
      </w:r>
      <w:r w:rsidR="38544865" w:rsidRPr="04638DCA">
        <w:rPr>
          <w:rFonts w:ascii="Times New Roman" w:eastAsia="Times New Roman" w:hAnsi="Times New Roman" w:cs="Times New Roman"/>
        </w:rPr>
        <w:t>an</w:t>
      </w:r>
      <w:r>
        <w:rPr>
          <w:rFonts w:ascii="Times New Roman" w:eastAsia="Times New Roman" w:hAnsi="Times New Roman" w:cs="Times New Roman"/>
        </w:rPr>
        <w:t xml:space="preserve"> FAQs page, users will be able to find answers to common questions related to healthcare and medical appointments</w:t>
      </w:r>
      <w:r w:rsidR="030DDE5E" w:rsidRPr="00FB7A50">
        <w:rPr>
          <w:rFonts w:ascii="Times New Roman" w:eastAsia="Times New Roman" w:hAnsi="Times New Roman" w:cs="Times New Roman"/>
        </w:rPr>
        <w:t>.</w:t>
      </w:r>
      <w:r>
        <w:rPr>
          <w:rFonts w:ascii="Times New Roman" w:eastAsia="Times New Roman" w:hAnsi="Times New Roman" w:cs="Times New Roman"/>
        </w:rPr>
        <w:t xml:space="preserve"> Here</w:t>
      </w:r>
      <w:r w:rsidR="136C5DE0" w:rsidRPr="15B0718E">
        <w:rPr>
          <w:rFonts w:ascii="Times New Roman" w:eastAsia="Times New Roman" w:hAnsi="Times New Roman" w:cs="Times New Roman"/>
        </w:rPr>
        <w:t>,</w:t>
      </w:r>
      <w:r>
        <w:rPr>
          <w:rFonts w:ascii="Times New Roman" w:eastAsia="Times New Roman" w:hAnsi="Times New Roman" w:cs="Times New Roman"/>
        </w:rPr>
        <w:t xml:space="preserve"> users will be able to find details about </w:t>
      </w:r>
      <w:r w:rsidR="007C79C2">
        <w:rPr>
          <w:rFonts w:ascii="Times New Roman" w:eastAsia="Times New Roman" w:hAnsi="Times New Roman" w:cs="Times New Roman"/>
        </w:rPr>
        <w:t>insurance, medical paperwork, and other aspects of healthcare t</w:t>
      </w:r>
      <w:r w:rsidR="000B408A">
        <w:rPr>
          <w:rFonts w:ascii="Times New Roman" w:eastAsia="Times New Roman" w:hAnsi="Times New Roman" w:cs="Times New Roman"/>
        </w:rPr>
        <w:t xml:space="preserve">hat can be overwhelming. </w:t>
      </w:r>
    </w:p>
    <w:p w14:paraId="0A9229B4" w14:textId="2CAF73FE" w:rsidR="1330AF38" w:rsidRDefault="000B408A" w:rsidP="00B54604">
      <w:pPr>
        <w:spacing w:after="0" w:line="276" w:lineRule="auto"/>
        <w:ind w:firstLine="720"/>
        <w:rPr>
          <w:rFonts w:ascii="Times New Roman" w:eastAsia="Times New Roman" w:hAnsi="Times New Roman" w:cs="Times New Roman"/>
        </w:rPr>
      </w:pPr>
      <w:r w:rsidRPr="5B4D3D16">
        <w:rPr>
          <w:rFonts w:ascii="Times New Roman" w:eastAsia="Times New Roman" w:hAnsi="Times New Roman" w:cs="Times New Roman"/>
        </w:rPr>
        <w:t>F</w:t>
      </w:r>
      <w:r w:rsidR="030DDE5E" w:rsidRPr="5B4D3D16">
        <w:rPr>
          <w:rFonts w:ascii="Times New Roman" w:eastAsia="Times New Roman" w:hAnsi="Times New Roman" w:cs="Times New Roman"/>
        </w:rPr>
        <w:t>or most of these features, we can take advantage of hardware already included within the user's device. The</w:t>
      </w:r>
      <w:r w:rsidR="525875C3" w:rsidRPr="5B4D3D16">
        <w:rPr>
          <w:rFonts w:ascii="Times New Roman" w:eastAsia="Times New Roman" w:hAnsi="Times New Roman" w:cs="Times New Roman"/>
        </w:rPr>
        <w:t xml:space="preserve"> </w:t>
      </w:r>
      <w:r w:rsidR="5F31783F" w:rsidRPr="5B4D3D16">
        <w:rPr>
          <w:rFonts w:ascii="Times New Roman" w:eastAsia="Times New Roman" w:hAnsi="Times New Roman" w:cs="Times New Roman"/>
        </w:rPr>
        <w:t>web</w:t>
      </w:r>
      <w:r w:rsidR="526C3FC2" w:rsidRPr="3842EAC9">
        <w:rPr>
          <w:rFonts w:ascii="Times New Roman" w:eastAsia="Times New Roman" w:hAnsi="Times New Roman" w:cs="Times New Roman"/>
        </w:rPr>
        <w:t>-</w:t>
      </w:r>
      <w:r w:rsidR="030DDE5E" w:rsidRPr="5B4D3D16">
        <w:rPr>
          <w:rFonts w:ascii="Times New Roman" w:eastAsia="Times New Roman" w:hAnsi="Times New Roman" w:cs="Times New Roman"/>
        </w:rPr>
        <w:t>app can take advantage of the GPS already included with the devices and other pre-installed applications like the Google Maps service, which will allow for a much more cost-effective approach</w:t>
      </w:r>
      <w:r w:rsidR="3AA49C3C" w:rsidRPr="5B4D3D16">
        <w:rPr>
          <w:rFonts w:ascii="Times New Roman" w:eastAsia="Times New Roman" w:hAnsi="Times New Roman" w:cs="Times New Roman"/>
        </w:rPr>
        <w:t xml:space="preserve"> </w:t>
      </w:r>
      <w:r w:rsidRPr="5B4D3D16">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{"citationID":"dnyjQmPx","properties":{"formattedCitation":"[32]","plainCitation":"[32]","noteIndex":0},"citationItems":[{"id":722,"uris":["http://zotero.org/users/11473951/items/CEXQWSXK"],"itemData":{"id":722,"type":"webpage","title":"Google Maps Platform Documentation  |  Places API  |  Google for Developers","URL":"https://developers.google.com/maps/documentation/places/web-service","accessed":{"date-parts":[["2025",2,27]]}}}],"schema":"https://github.com/citation-style-language/schema/raw/master/csl-citation.json"} </w:instrText>
      </w:r>
      <w:r w:rsidRPr="5B4D3D16">
        <w:rPr>
          <w:rFonts w:ascii="Times New Roman" w:eastAsia="Times New Roman" w:hAnsi="Times New Roman" w:cs="Times New Roman"/>
        </w:rPr>
        <w:fldChar w:fldCharType="separate"/>
      </w:r>
      <w:r w:rsidR="00A10156" w:rsidRPr="00A10156">
        <w:rPr>
          <w:rFonts w:ascii="Times New Roman" w:hAnsi="Times New Roman" w:cs="Times New Roman"/>
        </w:rPr>
        <w:t>[32]</w:t>
      </w:r>
      <w:r w:rsidRPr="5B4D3D16">
        <w:rPr>
          <w:rFonts w:ascii="Times New Roman" w:eastAsia="Times New Roman" w:hAnsi="Times New Roman" w:cs="Times New Roman"/>
        </w:rPr>
        <w:fldChar w:fldCharType="end"/>
      </w:r>
      <w:r w:rsidR="3AA49C3C" w:rsidRPr="5B4D3D16">
        <w:rPr>
          <w:rFonts w:ascii="Times New Roman" w:eastAsia="Times New Roman" w:hAnsi="Times New Roman" w:cs="Times New Roman"/>
        </w:rPr>
        <w:t>.</w:t>
      </w:r>
    </w:p>
    <w:p w14:paraId="6DF83458" w14:textId="109A44B0" w:rsidR="163BDA77" w:rsidRDefault="163BDA77" w:rsidP="00D73B0F">
      <w:pPr>
        <w:pStyle w:val="Heading2"/>
        <w:numPr>
          <w:ilvl w:val="0"/>
          <w:numId w:val="9"/>
        </w:numPr>
      </w:pPr>
      <w:bookmarkStart w:id="14" w:name="_Toc196162245"/>
      <w:r>
        <w:t>Environmental Impact</w:t>
      </w:r>
      <w:bookmarkEnd w:id="14"/>
    </w:p>
    <w:p w14:paraId="57AE1F21" w14:textId="721E76EC" w:rsidR="0653C1A9" w:rsidRDefault="0653C1A9" w:rsidP="00B2DF6F">
      <w:pPr>
        <w:spacing w:after="0" w:line="276" w:lineRule="auto"/>
        <w:rPr>
          <w:rFonts w:ascii="Times New Roman" w:eastAsia="Times New Roman" w:hAnsi="Times New Roman" w:cs="Times New Roman"/>
          <w:color w:val="000000" w:themeColor="text1"/>
        </w:rPr>
      </w:pPr>
      <w:r w:rsidRPr="00B2DF6F">
        <w:rPr>
          <w:rFonts w:ascii="Times New Roman" w:eastAsia="Times New Roman" w:hAnsi="Times New Roman" w:cs="Times New Roman"/>
        </w:rPr>
        <w:t>Resources Used: </w:t>
      </w:r>
    </w:p>
    <w:p w14:paraId="06720BE8" w14:textId="7BF23C70" w:rsidR="0653C1A9" w:rsidRDefault="0653C1A9" w:rsidP="00D51F3A">
      <w:pPr>
        <w:pStyle w:val="ListParagraph"/>
        <w:numPr>
          <w:ilvl w:val="0"/>
          <w:numId w:val="5"/>
        </w:numPr>
        <w:spacing w:after="0" w:line="276" w:lineRule="auto"/>
        <w:rPr>
          <w:rFonts w:ascii="Times New Roman" w:eastAsia="Times New Roman" w:hAnsi="Times New Roman" w:cs="Times New Roman"/>
          <w:color w:val="000000" w:themeColor="text1"/>
        </w:rPr>
      </w:pPr>
      <w:r w:rsidRPr="0047152A">
        <w:rPr>
          <w:rFonts w:ascii="Times New Roman" w:eastAsia="Times New Roman" w:hAnsi="Times New Roman" w:cs="Times New Roman"/>
        </w:rPr>
        <w:t>The</w:t>
      </w:r>
      <w:r w:rsidR="616DCFAB" w:rsidRPr="04638DCA">
        <w:rPr>
          <w:rFonts w:ascii="Times New Roman" w:eastAsia="Times New Roman" w:hAnsi="Times New Roman" w:cs="Times New Roman"/>
        </w:rPr>
        <w:t xml:space="preserve"> </w:t>
      </w:r>
      <w:r w:rsidR="1BB39FA0" w:rsidRPr="04638DCA">
        <w:rPr>
          <w:rFonts w:ascii="Times New Roman" w:eastAsia="Times New Roman" w:hAnsi="Times New Roman" w:cs="Times New Roman"/>
        </w:rPr>
        <w:t>web</w:t>
      </w:r>
      <w:r w:rsidRPr="0047152A">
        <w:rPr>
          <w:rFonts w:ascii="Times New Roman" w:eastAsia="Times New Roman" w:hAnsi="Times New Roman" w:cs="Times New Roman"/>
        </w:rPr>
        <w:t xml:space="preserve"> app uses Python, which is known for its simplicity and efficiency. This makes it quicker and easier to develop, reducing the energy and resources needed </w:t>
      </w:r>
      <w:r w:rsidR="00173CF9">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{"citationID":"jR3StFlG","properties":{"formattedCitation":"[33]","plainCitation":"[33]","noteIndex":0},"citationItems":[{"id":514,"uris":["http://zotero.org/users/11473951/items/R4VHTZRU"],"itemData":{"id":514,"type":"webpage","title":"Energy Efficiency of programming languages - Revisiting Python in 2024 | green-coding.io","URL":"https://www.green-coding.io/case-studies/energy-efficiency-python/?form=MG0AV3","accessed":{"date-parts":[["2025",2,7]]}}}],"schema":"https://github.com/citation-style-language/schema/raw/master/csl-citation.json"} </w:instrText>
      </w:r>
      <w:r w:rsidR="00173CF9">
        <w:rPr>
          <w:rFonts w:ascii="Times New Roman" w:eastAsia="Times New Roman" w:hAnsi="Times New Roman" w:cs="Times New Roman"/>
        </w:rPr>
        <w:fldChar w:fldCharType="separate"/>
      </w:r>
      <w:r w:rsidR="00A10156" w:rsidRPr="00A10156">
        <w:rPr>
          <w:rFonts w:ascii="Times New Roman" w:hAnsi="Times New Roman" w:cs="Times New Roman"/>
        </w:rPr>
        <w:t>[33]</w:t>
      </w:r>
      <w:r w:rsidR="00173CF9">
        <w:rPr>
          <w:rFonts w:ascii="Times New Roman" w:eastAsia="Times New Roman" w:hAnsi="Times New Roman" w:cs="Times New Roman"/>
        </w:rPr>
        <w:fldChar w:fldCharType="end"/>
      </w:r>
    </w:p>
    <w:p w14:paraId="274877B7" w14:textId="68AEA1E0" w:rsidR="0653C1A9" w:rsidRDefault="0653C1A9" w:rsidP="00D51F3A">
      <w:pPr>
        <w:pStyle w:val="ListParagraph"/>
        <w:numPr>
          <w:ilvl w:val="0"/>
          <w:numId w:val="5"/>
        </w:numPr>
        <w:spacing w:after="0" w:line="276" w:lineRule="auto"/>
        <w:rPr>
          <w:rFonts w:ascii="Times New Roman" w:eastAsia="Times New Roman" w:hAnsi="Times New Roman" w:cs="Times New Roman"/>
          <w:color w:val="000000" w:themeColor="text1"/>
        </w:rPr>
      </w:pPr>
      <w:r w:rsidRPr="00B2DF6F">
        <w:rPr>
          <w:rFonts w:ascii="Times New Roman" w:eastAsia="Times New Roman" w:hAnsi="Times New Roman" w:cs="Times New Roman"/>
        </w:rPr>
        <w:t xml:space="preserve">Since the </w:t>
      </w:r>
      <w:r w:rsidR="74159688" w:rsidRPr="04638DCA">
        <w:rPr>
          <w:rFonts w:ascii="Times New Roman" w:eastAsia="Times New Roman" w:hAnsi="Times New Roman" w:cs="Times New Roman"/>
        </w:rPr>
        <w:t>software</w:t>
      </w:r>
      <w:r w:rsidRPr="00B2DF6F">
        <w:rPr>
          <w:rFonts w:ascii="Times New Roman" w:eastAsia="Times New Roman" w:hAnsi="Times New Roman" w:cs="Times New Roman"/>
        </w:rPr>
        <w:t xml:space="preserve"> is lightweight and runs offline, it has minimal energy and processing demands. Users can run it on basic personal computers or mobile devices, reducing the need for high-end, power-intensive hardware.</w:t>
      </w:r>
    </w:p>
    <w:p w14:paraId="299887CC" w14:textId="1B8E8B55" w:rsidR="0653C1A9" w:rsidRDefault="0653C1A9" w:rsidP="00D51F3A">
      <w:pPr>
        <w:pStyle w:val="ListParagraph"/>
        <w:numPr>
          <w:ilvl w:val="0"/>
          <w:numId w:val="5"/>
        </w:numPr>
        <w:spacing w:after="0" w:line="276" w:lineRule="auto"/>
        <w:rPr>
          <w:rFonts w:ascii="Times New Roman" w:eastAsia="Times New Roman" w:hAnsi="Times New Roman" w:cs="Times New Roman"/>
          <w:color w:val="000000" w:themeColor="text1"/>
        </w:rPr>
      </w:pPr>
      <w:r w:rsidRPr="00B2DF6F">
        <w:rPr>
          <w:rFonts w:ascii="Times New Roman" w:eastAsia="Times New Roman" w:hAnsi="Times New Roman" w:cs="Times New Roman"/>
        </w:rPr>
        <w:t xml:space="preserve">Provider information is stored in JSON files, which are lightweight and don’t require much storage space. </w:t>
      </w:r>
      <w:r w:rsidRPr="0047152A">
        <w:rPr>
          <w:rFonts w:ascii="Times New Roman" w:eastAsia="Times New Roman" w:hAnsi="Times New Roman" w:cs="Times New Roman"/>
        </w:rPr>
        <w:t xml:space="preserve">If the amount of data grows, switching to SQLite, which is also efficient, would be beneficial </w:t>
      </w:r>
      <w:r w:rsidR="005668D6">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{"citationID":"zcJ7AXop","properties":{"formattedCitation":"[34]","plainCitation":"[34]","noteIndex":0},"citationItems":[{"id":508,"uris":["http://zotero.org/users/11473951/items/W6JHAV6W"],"itemData":{"id":508,"type":"webpage","title":"About SQLite","URL":"https://www.sqlite.org/about.html","accessed":{"date-parts":[["2025",2,7]]}}}],"schema":"https://github.com/citation-style-language/schema/raw/master/csl-citation.json"} </w:instrText>
      </w:r>
      <w:r w:rsidR="005668D6">
        <w:rPr>
          <w:rFonts w:ascii="Times New Roman" w:eastAsia="Times New Roman" w:hAnsi="Times New Roman" w:cs="Times New Roman"/>
        </w:rPr>
        <w:fldChar w:fldCharType="separate"/>
      </w:r>
      <w:r w:rsidR="00A10156" w:rsidRPr="00A10156">
        <w:rPr>
          <w:rFonts w:ascii="Times New Roman" w:hAnsi="Times New Roman" w:cs="Times New Roman"/>
        </w:rPr>
        <w:t>[34]</w:t>
      </w:r>
      <w:r w:rsidR="005668D6">
        <w:rPr>
          <w:rFonts w:ascii="Times New Roman" w:eastAsia="Times New Roman" w:hAnsi="Times New Roman" w:cs="Times New Roman"/>
        </w:rPr>
        <w:fldChar w:fldCharType="end"/>
      </w:r>
    </w:p>
    <w:p w14:paraId="336CECB2" w14:textId="0F5C7D5B" w:rsidR="0653C1A9" w:rsidRDefault="0653C1A9" w:rsidP="00D51F3A">
      <w:pPr>
        <w:pStyle w:val="ListParagraph"/>
        <w:numPr>
          <w:ilvl w:val="0"/>
          <w:numId w:val="5"/>
        </w:numPr>
        <w:spacing w:after="0" w:line="276" w:lineRule="auto"/>
        <w:rPr>
          <w:rFonts w:ascii="Times New Roman" w:eastAsia="Times New Roman" w:hAnsi="Times New Roman" w:cs="Times New Roman"/>
          <w:color w:val="000000" w:themeColor="text1"/>
        </w:rPr>
      </w:pPr>
      <w:r w:rsidRPr="00B2DF6F">
        <w:rPr>
          <w:rFonts w:ascii="Times New Roman" w:eastAsia="Times New Roman" w:hAnsi="Times New Roman" w:cs="Times New Roman"/>
        </w:rPr>
        <w:t xml:space="preserve">The use of </w:t>
      </w:r>
      <w:proofErr w:type="spellStart"/>
      <w:r w:rsidRPr="00B2DF6F">
        <w:rPr>
          <w:rFonts w:ascii="Times New Roman" w:eastAsia="Times New Roman" w:hAnsi="Times New Roman" w:cs="Times New Roman"/>
        </w:rPr>
        <w:t>Tkinter</w:t>
      </w:r>
      <w:proofErr w:type="spellEnd"/>
      <w:r w:rsidRPr="00B2DF6F">
        <w:rPr>
          <w:rFonts w:ascii="Times New Roman" w:eastAsia="Times New Roman" w:hAnsi="Times New Roman" w:cs="Times New Roman"/>
        </w:rPr>
        <w:t xml:space="preserve"> or </w:t>
      </w:r>
      <w:proofErr w:type="spellStart"/>
      <w:r w:rsidRPr="00B2DF6F">
        <w:rPr>
          <w:rFonts w:ascii="Times New Roman" w:eastAsia="Times New Roman" w:hAnsi="Times New Roman" w:cs="Times New Roman"/>
        </w:rPr>
        <w:t>PyQt</w:t>
      </w:r>
      <w:proofErr w:type="spellEnd"/>
      <w:r w:rsidRPr="00B2DF6F">
        <w:rPr>
          <w:rFonts w:ascii="Times New Roman" w:eastAsia="Times New Roman" w:hAnsi="Times New Roman" w:cs="Times New Roman"/>
        </w:rPr>
        <w:t xml:space="preserve"> for the app's front end leverages existing Python libraries, minimizing additional resource use.</w:t>
      </w:r>
    </w:p>
    <w:p w14:paraId="14026E60" w14:textId="708D3E62" w:rsidR="0653C1A9" w:rsidRDefault="0653C1A9" w:rsidP="00E83686">
      <w:pPr>
        <w:spacing w:before="240" w:after="0" w:line="276" w:lineRule="auto"/>
        <w:rPr>
          <w:rFonts w:ascii="Times New Roman" w:eastAsia="Times New Roman" w:hAnsi="Times New Roman" w:cs="Times New Roman"/>
          <w:color w:val="000000" w:themeColor="text1"/>
        </w:rPr>
      </w:pPr>
      <w:r w:rsidRPr="00B2DF6F">
        <w:rPr>
          <w:rFonts w:ascii="Times New Roman" w:eastAsia="Times New Roman" w:hAnsi="Times New Roman" w:cs="Times New Roman"/>
        </w:rPr>
        <w:t>Pollution During Operation: </w:t>
      </w:r>
    </w:p>
    <w:p w14:paraId="50A2A2AE" w14:textId="26ECAF78" w:rsidR="0653C1A9" w:rsidRDefault="0653C1A9" w:rsidP="00D51F3A">
      <w:pPr>
        <w:pStyle w:val="ListParagraph"/>
        <w:numPr>
          <w:ilvl w:val="0"/>
          <w:numId w:val="6"/>
        </w:numPr>
        <w:spacing w:after="0" w:line="276" w:lineRule="auto"/>
        <w:rPr>
          <w:rFonts w:ascii="Times New Roman" w:eastAsia="Times New Roman" w:hAnsi="Times New Roman" w:cs="Times New Roman"/>
          <w:color w:val="000000" w:themeColor="text1"/>
        </w:rPr>
      </w:pPr>
      <w:r w:rsidRPr="00B2DF6F">
        <w:rPr>
          <w:rFonts w:ascii="Times New Roman" w:eastAsia="Times New Roman" w:hAnsi="Times New Roman" w:cs="Times New Roman"/>
        </w:rPr>
        <w:t xml:space="preserve">Energy Consumption: Since the </w:t>
      </w:r>
      <w:r w:rsidR="51FD26E2" w:rsidRPr="04638DCA">
        <w:rPr>
          <w:rFonts w:ascii="Times New Roman" w:eastAsia="Times New Roman" w:hAnsi="Times New Roman" w:cs="Times New Roman"/>
        </w:rPr>
        <w:t xml:space="preserve">web </w:t>
      </w:r>
      <w:r w:rsidRPr="00B2DF6F">
        <w:rPr>
          <w:rFonts w:ascii="Times New Roman" w:eastAsia="Times New Roman" w:hAnsi="Times New Roman" w:cs="Times New Roman"/>
        </w:rPr>
        <w:t>app works offline, it doesn’t need a constant internet connection, saving energy. Using local storage and processing data offline helps lower energy usage compared to apps that rely on cloud services, which are energy</w:t>
      </w:r>
      <w:r w:rsidR="7B7AEECF" w:rsidRPr="368D4958">
        <w:rPr>
          <w:rFonts w:ascii="Times New Roman" w:eastAsia="Times New Roman" w:hAnsi="Times New Roman" w:cs="Times New Roman"/>
        </w:rPr>
        <w:t xml:space="preserve"> </w:t>
      </w:r>
      <w:r w:rsidRPr="00B2DF6F">
        <w:rPr>
          <w:rFonts w:ascii="Times New Roman" w:eastAsia="Times New Roman" w:hAnsi="Times New Roman" w:cs="Times New Roman"/>
        </w:rPr>
        <w:t>intensive.</w:t>
      </w:r>
    </w:p>
    <w:p w14:paraId="5484B8C7" w14:textId="69FF8D13" w:rsidR="0653C1A9" w:rsidRDefault="0653C1A9" w:rsidP="00D51F3A">
      <w:pPr>
        <w:pStyle w:val="ListParagraph"/>
        <w:numPr>
          <w:ilvl w:val="0"/>
          <w:numId w:val="6"/>
        </w:numPr>
        <w:spacing w:after="0" w:line="276" w:lineRule="auto"/>
        <w:rPr>
          <w:rFonts w:ascii="Times New Roman" w:eastAsia="Times New Roman" w:hAnsi="Times New Roman" w:cs="Times New Roman"/>
          <w:color w:val="000000" w:themeColor="text1"/>
        </w:rPr>
      </w:pPr>
      <w:r w:rsidRPr="00B2DF6F">
        <w:rPr>
          <w:rFonts w:ascii="Times New Roman" w:eastAsia="Times New Roman" w:hAnsi="Times New Roman" w:cs="Times New Roman"/>
        </w:rPr>
        <w:t>Local Storage and Processing: Storing data locally and processing it offline helps lower energy usage compared to cloud-based services.</w:t>
      </w:r>
    </w:p>
    <w:p w14:paraId="3811BA7A" w14:textId="12F1CA56" w:rsidR="0653C1A9" w:rsidRDefault="0653C1A9" w:rsidP="0985CC2A">
      <w:pPr>
        <w:pStyle w:val="ListParagraph"/>
        <w:numPr>
          <w:ilvl w:val="0"/>
          <w:numId w:val="6"/>
        </w:numPr>
        <w:spacing w:after="0" w:line="276" w:lineRule="auto"/>
        <w:rPr>
          <w:rFonts w:ascii="Times New Roman" w:eastAsia="Times New Roman" w:hAnsi="Times New Roman" w:cs="Times New Roman"/>
        </w:rPr>
      </w:pPr>
      <w:r w:rsidRPr="0985CC2A">
        <w:rPr>
          <w:rFonts w:ascii="Times New Roman" w:eastAsia="Times New Roman" w:hAnsi="Times New Roman" w:cs="Times New Roman"/>
        </w:rPr>
        <w:t xml:space="preserve">API Integration: Google Maps API requires an internet connection for initial setup, but once that’s done, the app's usage is minimal. </w:t>
      </w:r>
    </w:p>
    <w:p w14:paraId="2F032A41" w14:textId="2A5B53E0" w:rsidR="0653C1A9" w:rsidRDefault="0653C1A9" w:rsidP="00E83686">
      <w:pPr>
        <w:spacing w:before="240" w:after="0" w:line="276" w:lineRule="auto"/>
        <w:rPr>
          <w:rFonts w:ascii="Times New Roman" w:eastAsia="Times New Roman" w:hAnsi="Times New Roman" w:cs="Times New Roman"/>
          <w:color w:val="000000" w:themeColor="text1"/>
        </w:rPr>
      </w:pPr>
      <w:r w:rsidRPr="00B2DF6F">
        <w:rPr>
          <w:rFonts w:ascii="Times New Roman" w:eastAsia="Times New Roman" w:hAnsi="Times New Roman" w:cs="Times New Roman"/>
        </w:rPr>
        <w:t>Recycling and End-of-Life: </w:t>
      </w:r>
    </w:p>
    <w:p w14:paraId="03AA4221" w14:textId="7A6A5EBD" w:rsidR="0653C1A9" w:rsidRDefault="693F8BED" w:rsidP="00D51F3A">
      <w:pPr>
        <w:pStyle w:val="ListParagraph"/>
        <w:numPr>
          <w:ilvl w:val="0"/>
          <w:numId w:val="7"/>
        </w:numPr>
        <w:spacing w:after="0" w:line="276" w:lineRule="auto"/>
        <w:rPr>
          <w:rFonts w:ascii="Times New Roman" w:eastAsia="Times New Roman" w:hAnsi="Times New Roman" w:cs="Times New Roman"/>
          <w:color w:val="000000" w:themeColor="text1"/>
        </w:rPr>
      </w:pPr>
      <w:r w:rsidRPr="5B8E1CC5">
        <w:rPr>
          <w:rFonts w:ascii="Times New Roman" w:eastAsia="Times New Roman" w:hAnsi="Times New Roman" w:cs="Times New Roman"/>
        </w:rPr>
        <w:t xml:space="preserve">Software: Software itself doesn’t create physical waste, but the hardware used for development and operation (computers, servers) should be recycled responsibly to minimize environmental impact </w:t>
      </w:r>
      <w:r w:rsidR="0653C1A9" w:rsidRPr="5B8E1CC5">
        <w:rPr>
          <w:rFonts w:ascii="Times New Roman" w:eastAsia="Times New Roman" w:hAnsi="Times New Roman" w:cs="Times New Roman"/>
        </w:rPr>
        <w:fldChar w:fldCharType="begin"/>
      </w:r>
      <w:r w:rsidR="00A10156">
        <w:rPr>
          <w:rFonts w:ascii="Times New Roman" w:eastAsia="Times New Roman" w:hAnsi="Times New Roman" w:cs="Times New Roman"/>
        </w:rPr>
        <w:instrText xml:space="preserve"> ADDIN ZOTERO_ITEM CSL_CITATION {"citationID":"SiJkjo91","properties":{"formattedCitation":"[35]","plainCitation":"[35]","noteIndex":0},"citationItems":[{"id":512,"uris":["http://zotero.org/users/11473951/items/MVNBTSGU"],"itemData":{"id":512,"type":"webpage","title":"Electronics Donation and Recycling | US EPA","URL":"https://www.epa.gov/recycle/electronics-donation-and-recycling","accessed":{"date-parts":[["2025",2,7]]}}}],"schema":"https://github.com/citation-style-language/schema/raw/master/csl-citation.json"} </w:instrText>
      </w:r>
      <w:r w:rsidR="0653C1A9" w:rsidRPr="5B8E1CC5">
        <w:rPr>
          <w:rFonts w:ascii="Times New Roman" w:eastAsia="Times New Roman" w:hAnsi="Times New Roman" w:cs="Times New Roman"/>
        </w:rPr>
        <w:fldChar w:fldCharType="separate"/>
      </w:r>
      <w:r w:rsidR="00A10156" w:rsidRPr="00A10156">
        <w:rPr>
          <w:rFonts w:ascii="Times New Roman" w:hAnsi="Times New Roman" w:cs="Times New Roman"/>
        </w:rPr>
        <w:t>[35]</w:t>
      </w:r>
      <w:r w:rsidR="0653C1A9" w:rsidRPr="5B8E1CC5">
        <w:rPr>
          <w:rFonts w:ascii="Times New Roman" w:eastAsia="Times New Roman" w:hAnsi="Times New Roman" w:cs="Times New Roman"/>
        </w:rPr>
        <w:fldChar w:fldCharType="end"/>
      </w:r>
      <w:r w:rsidR="4635CF2E" w:rsidRPr="5B8E1CC5">
        <w:rPr>
          <w:rFonts w:ascii="Times New Roman" w:eastAsia="Times New Roman" w:hAnsi="Times New Roman" w:cs="Times New Roman"/>
          <w:color w:val="000000" w:themeColor="text1"/>
        </w:rPr>
        <w:t>.</w:t>
      </w:r>
    </w:p>
    <w:p w14:paraId="553E5576" w14:textId="1F47E91B" w:rsidR="0653C1A9" w:rsidRDefault="0653C1A9" w:rsidP="00D51F3A">
      <w:pPr>
        <w:pStyle w:val="ListParagraph"/>
        <w:numPr>
          <w:ilvl w:val="0"/>
          <w:numId w:val="7"/>
        </w:numPr>
        <w:spacing w:after="0" w:line="276" w:lineRule="auto"/>
        <w:rPr>
          <w:rFonts w:ascii="Times New Roman" w:eastAsia="Times New Roman" w:hAnsi="Times New Roman" w:cs="Times New Roman"/>
          <w:color w:val="000000" w:themeColor="text1"/>
        </w:rPr>
      </w:pPr>
      <w:r w:rsidRPr="00B2DF6F">
        <w:rPr>
          <w:rFonts w:ascii="Times New Roman" w:eastAsia="Times New Roman" w:hAnsi="Times New Roman" w:cs="Times New Roman"/>
        </w:rPr>
        <w:lastRenderedPageBreak/>
        <w:t>Data Storage: JSON and SQLite databases are digital, so they don’t need physical recycling. The environmental impact is more about the hardware used. It's important to use energy-efficient hardware and follow proper e-waste disposal practices.</w:t>
      </w:r>
    </w:p>
    <w:p w14:paraId="796556E0" w14:textId="5A5F1C57" w:rsidR="0653C1A9" w:rsidRDefault="0653C1A9" w:rsidP="00D51F3A">
      <w:pPr>
        <w:pStyle w:val="ListParagraph"/>
        <w:numPr>
          <w:ilvl w:val="0"/>
          <w:numId w:val="7"/>
        </w:numPr>
        <w:spacing w:after="0" w:line="276" w:lineRule="auto"/>
        <w:rPr>
          <w:rFonts w:ascii="Times New Roman" w:eastAsia="Times New Roman" w:hAnsi="Times New Roman" w:cs="Times New Roman"/>
          <w:color w:val="000000" w:themeColor="text1"/>
        </w:rPr>
      </w:pPr>
      <w:r w:rsidRPr="00B2DF6F">
        <w:rPr>
          <w:rFonts w:ascii="Times New Roman" w:eastAsia="Times New Roman" w:hAnsi="Times New Roman" w:cs="Times New Roman"/>
        </w:rPr>
        <w:t xml:space="preserve">Open-Source Viability: If made open-source, the </w:t>
      </w:r>
      <w:r w:rsidR="7EE733A9" w:rsidRPr="04638DCA">
        <w:rPr>
          <w:rFonts w:ascii="Times New Roman" w:eastAsia="Times New Roman" w:hAnsi="Times New Roman" w:cs="Times New Roman"/>
        </w:rPr>
        <w:t xml:space="preserve">web </w:t>
      </w:r>
      <w:r w:rsidRPr="00B2DF6F">
        <w:rPr>
          <w:rFonts w:ascii="Times New Roman" w:eastAsia="Times New Roman" w:hAnsi="Times New Roman" w:cs="Times New Roman"/>
        </w:rPr>
        <w:t>application can continue evolving with community support rather than becoming obsolete, reducing the risk of technological waste.</w:t>
      </w:r>
    </w:p>
    <w:p w14:paraId="25D9CA9E" w14:textId="7E00CAF7" w:rsidR="00B2DF6F" w:rsidRPr="00E83686" w:rsidRDefault="0653C1A9" w:rsidP="00B2DF6F">
      <w:pPr>
        <w:spacing w:after="0" w:line="276" w:lineRule="auto"/>
        <w:rPr>
          <w:rFonts w:ascii="Times New Roman" w:eastAsia="Times New Roman" w:hAnsi="Times New Roman" w:cs="Times New Roman"/>
          <w:color w:val="000000" w:themeColor="text1"/>
        </w:rPr>
      </w:pPr>
      <w:r w:rsidRPr="00B2DF6F">
        <w:rPr>
          <w:rFonts w:ascii="Times New Roman" w:eastAsia="Times New Roman" w:hAnsi="Times New Roman" w:cs="Times New Roman"/>
        </w:rPr>
        <w:t xml:space="preserve"> </w:t>
      </w:r>
      <w:r w:rsidR="00440793">
        <w:tab/>
      </w:r>
      <w:r w:rsidRPr="00B2DF6F">
        <w:rPr>
          <w:rFonts w:ascii="Times New Roman" w:eastAsia="Times New Roman" w:hAnsi="Times New Roman" w:cs="Times New Roman"/>
        </w:rPr>
        <w:t xml:space="preserve">Overall, the proposed offline healthcare </w:t>
      </w:r>
      <w:r w:rsidR="4B5599C2" w:rsidRPr="04638DCA">
        <w:rPr>
          <w:rFonts w:ascii="Times New Roman" w:eastAsia="Times New Roman" w:hAnsi="Times New Roman" w:cs="Times New Roman"/>
        </w:rPr>
        <w:t>resource</w:t>
      </w:r>
      <w:r w:rsidRPr="00B2DF6F">
        <w:rPr>
          <w:rFonts w:ascii="Times New Roman" w:eastAsia="Times New Roman" w:hAnsi="Times New Roman" w:cs="Times New Roman"/>
        </w:rPr>
        <w:t xml:space="preserve"> design is environmentally friendly. By using efficient programming languages and data storage solutions, minimizing the need for internet connectivity, and considering open-source alternatives, the environmental impact is reduced. Future improvements could focus on optimizing energy efficiency and ensuring responsible disposal of hardware. </w:t>
      </w:r>
    </w:p>
    <w:p w14:paraId="248C6B77" w14:textId="4A9E325E" w:rsidR="4C4307C6" w:rsidRDefault="00393A6A" w:rsidP="00D73B0F">
      <w:pPr>
        <w:pStyle w:val="Heading2"/>
        <w:numPr>
          <w:ilvl w:val="0"/>
          <w:numId w:val="9"/>
        </w:numPr>
      </w:pPr>
      <w:bookmarkStart w:id="15" w:name="_Toc196162246"/>
      <w:r>
        <w:t>Budget and Sustainability Planning</w:t>
      </w:r>
      <w:bookmarkEnd w:id="15"/>
    </w:p>
    <w:p w14:paraId="160B8C8C" w14:textId="6804FF16" w:rsidR="1F70BACB" w:rsidRPr="00116A80" w:rsidRDefault="1F70BACB" w:rsidP="00B2DF6F">
      <w:pPr>
        <w:keepNext/>
        <w:keepLines/>
        <w:spacing w:after="0" w:line="276" w:lineRule="auto"/>
        <w:rPr>
          <w:rFonts w:ascii="Times New Roman" w:eastAsia="Times New Roman" w:hAnsi="Times New Roman" w:cs="Times New Roman"/>
          <w:b/>
          <w:color w:val="0F4761" w:themeColor="accent1" w:themeShade="BF"/>
        </w:rPr>
      </w:pPr>
      <w:r w:rsidRPr="00116A80">
        <w:rPr>
          <w:rFonts w:ascii="Times New Roman" w:eastAsia="Times New Roman" w:hAnsi="Times New Roman" w:cs="Times New Roman"/>
          <w:b/>
        </w:rPr>
        <w:t>Cost Estimations</w:t>
      </w:r>
    </w:p>
    <w:p w14:paraId="15CB718D" w14:textId="0C67A0F3" w:rsidR="00B2DF6F" w:rsidRPr="00EA0B44" w:rsidRDefault="1F70BACB" w:rsidP="00EA0B44">
      <w:pPr>
        <w:spacing w:after="0" w:line="276" w:lineRule="auto"/>
        <w:ind w:firstLine="720"/>
        <w:rPr>
          <w:rFonts w:ascii="Times New Roman" w:eastAsia="Times New Roman" w:hAnsi="Times New Roman" w:cs="Times New Roman"/>
          <w:color w:val="000000" w:themeColor="text1"/>
        </w:rPr>
      </w:pPr>
      <w:r w:rsidRPr="00B2DF6F">
        <w:rPr>
          <w:rFonts w:ascii="Times New Roman" w:eastAsia="Times New Roman" w:hAnsi="Times New Roman" w:cs="Times New Roman"/>
        </w:rPr>
        <w:t>The cost of creating a web app varies based on scale and complexity. For our project, the cost will breakdown into three main categories: Development, Upkeep, and Disbursement</w:t>
      </w:r>
    </w:p>
    <w:p w14:paraId="082E9964" w14:textId="10A0ABBE" w:rsidR="1F70BACB" w:rsidRPr="00116A80" w:rsidRDefault="1F70BACB" w:rsidP="009C4D6F">
      <w:pPr>
        <w:keepNext/>
        <w:keepLines/>
        <w:spacing w:before="240" w:after="0" w:line="276" w:lineRule="auto"/>
        <w:rPr>
          <w:rFonts w:ascii="Times New Roman" w:eastAsia="Times New Roman" w:hAnsi="Times New Roman" w:cs="Times New Roman"/>
          <w:b/>
          <w:color w:val="0F4761" w:themeColor="accent1" w:themeShade="BF"/>
        </w:rPr>
      </w:pPr>
      <w:r w:rsidRPr="00116A80">
        <w:rPr>
          <w:rFonts w:ascii="Times New Roman" w:eastAsia="Times New Roman" w:hAnsi="Times New Roman" w:cs="Times New Roman"/>
          <w:b/>
        </w:rPr>
        <w:t>Development</w:t>
      </w:r>
    </w:p>
    <w:p w14:paraId="2BD45890" w14:textId="22F68C30" w:rsidR="00B2DF6F" w:rsidRPr="00EA0B44" w:rsidRDefault="1F70BACB" w:rsidP="00EA0B44">
      <w:pPr>
        <w:spacing w:after="0" w:line="276" w:lineRule="auto"/>
        <w:ind w:firstLine="720"/>
        <w:rPr>
          <w:rFonts w:ascii="Times New Roman" w:eastAsia="Times New Roman" w:hAnsi="Times New Roman" w:cs="Times New Roman"/>
          <w:color w:val="000000" w:themeColor="text1"/>
        </w:rPr>
      </w:pPr>
      <w:r w:rsidRPr="00B2DF6F">
        <w:rPr>
          <w:rFonts w:ascii="Times New Roman" w:eastAsia="Times New Roman" w:hAnsi="Times New Roman" w:cs="Times New Roman"/>
        </w:rPr>
        <w:t xml:space="preserve">Development costs make up the initial costs of the project and </w:t>
      </w:r>
      <w:r w:rsidR="64B0C60A" w:rsidRPr="368D4958">
        <w:rPr>
          <w:rFonts w:ascii="Times New Roman" w:eastAsia="Times New Roman" w:hAnsi="Times New Roman" w:cs="Times New Roman"/>
        </w:rPr>
        <w:t>cover</w:t>
      </w:r>
      <w:r w:rsidRPr="00B2DF6F">
        <w:rPr>
          <w:rFonts w:ascii="Times New Roman" w:eastAsia="Times New Roman" w:hAnsi="Times New Roman" w:cs="Times New Roman"/>
        </w:rPr>
        <w:t xml:space="preserve"> the cost of hiring staff, purchasing needed equipment, and designing the product itself. </w:t>
      </w:r>
      <w:r w:rsidR="00393A6A" w:rsidRPr="00B2DF6F">
        <w:rPr>
          <w:rFonts w:ascii="Times New Roman" w:eastAsia="Times New Roman" w:hAnsi="Times New Roman" w:cs="Times New Roman"/>
        </w:rPr>
        <w:t>For</w:t>
      </w:r>
      <w:r w:rsidRPr="00B2DF6F">
        <w:rPr>
          <w:rFonts w:ascii="Times New Roman" w:eastAsia="Times New Roman" w:hAnsi="Times New Roman" w:cs="Times New Roman"/>
        </w:rPr>
        <w:t xml:space="preserve"> our project, we can assume there will be no cost for staffing since none of us are being paid to work on this project. Our team plans to utilize the resources available to us through the university to minimize the costs associated with equipment and production software.</w:t>
      </w:r>
    </w:p>
    <w:p w14:paraId="0DE5265A" w14:textId="6FF30BD8" w:rsidR="1F70BACB" w:rsidRPr="00116A80" w:rsidRDefault="1F70BACB" w:rsidP="009F10F9">
      <w:pPr>
        <w:keepNext/>
        <w:keepLines/>
        <w:spacing w:before="240" w:after="0" w:line="276" w:lineRule="auto"/>
        <w:rPr>
          <w:rFonts w:ascii="Times New Roman" w:eastAsia="Times New Roman" w:hAnsi="Times New Roman" w:cs="Times New Roman"/>
          <w:b/>
          <w:color w:val="0F4761" w:themeColor="accent1" w:themeShade="BF"/>
        </w:rPr>
      </w:pPr>
      <w:r w:rsidRPr="00116A80">
        <w:rPr>
          <w:rFonts w:ascii="Times New Roman" w:eastAsia="Times New Roman" w:hAnsi="Times New Roman" w:cs="Times New Roman"/>
          <w:b/>
        </w:rPr>
        <w:t>Upkeep</w:t>
      </w:r>
    </w:p>
    <w:p w14:paraId="584EAD14" w14:textId="1ACD10C1" w:rsidR="1F70BACB" w:rsidRDefault="1F70BACB" w:rsidP="00C2249B">
      <w:pPr>
        <w:spacing w:after="0" w:line="276" w:lineRule="auto"/>
        <w:ind w:firstLine="360"/>
        <w:rPr>
          <w:rFonts w:ascii="Times New Roman" w:eastAsia="Times New Roman" w:hAnsi="Times New Roman" w:cs="Times New Roman"/>
          <w:color w:val="000000" w:themeColor="text1"/>
        </w:rPr>
      </w:pPr>
      <w:r w:rsidRPr="00B2DF6F">
        <w:rPr>
          <w:rFonts w:ascii="Times New Roman" w:eastAsia="Times New Roman" w:hAnsi="Times New Roman" w:cs="Times New Roman"/>
        </w:rPr>
        <w:t>There will be several long</w:t>
      </w:r>
      <w:r w:rsidR="21FFAB04" w:rsidRPr="368D4958">
        <w:rPr>
          <w:rFonts w:ascii="Times New Roman" w:eastAsia="Times New Roman" w:hAnsi="Times New Roman" w:cs="Times New Roman"/>
        </w:rPr>
        <w:t>-</w:t>
      </w:r>
      <w:r w:rsidRPr="00B2DF6F">
        <w:rPr>
          <w:rFonts w:ascii="Times New Roman" w:eastAsia="Times New Roman" w:hAnsi="Times New Roman" w:cs="Times New Roman"/>
        </w:rPr>
        <w:t>term costs associated with this project to keep it active</w:t>
      </w:r>
      <w:r w:rsidR="00C2249B">
        <w:rPr>
          <w:rFonts w:ascii="Times New Roman" w:eastAsia="Times New Roman" w:hAnsi="Times New Roman" w:cs="Times New Roman"/>
        </w:rPr>
        <w:t>:</w:t>
      </w:r>
    </w:p>
    <w:p w14:paraId="33E54921" w14:textId="69980989" w:rsidR="1F70BACB" w:rsidRDefault="1F70BACB" w:rsidP="00D51F3A">
      <w:pPr>
        <w:pStyle w:val="ListParagraph"/>
        <w:numPr>
          <w:ilvl w:val="0"/>
          <w:numId w:val="2"/>
        </w:numPr>
        <w:spacing w:after="0" w:line="276" w:lineRule="auto"/>
        <w:rPr>
          <w:rFonts w:ascii="Times New Roman" w:eastAsia="Times New Roman" w:hAnsi="Times New Roman" w:cs="Times New Roman"/>
          <w:color w:val="000000" w:themeColor="text1"/>
        </w:rPr>
      </w:pPr>
      <w:r w:rsidRPr="00B2DF6F">
        <w:rPr>
          <w:rFonts w:ascii="Times New Roman" w:eastAsia="Times New Roman" w:hAnsi="Times New Roman" w:cs="Times New Roman"/>
        </w:rPr>
        <w:t xml:space="preserve">The </w:t>
      </w:r>
      <w:r w:rsidR="1AF7AD86" w:rsidRPr="75B16D05">
        <w:rPr>
          <w:rFonts w:ascii="Times New Roman" w:eastAsia="Times New Roman" w:hAnsi="Times New Roman" w:cs="Times New Roman"/>
        </w:rPr>
        <w:t>web-</w:t>
      </w:r>
      <w:r w:rsidRPr="00B2DF6F">
        <w:rPr>
          <w:rFonts w:ascii="Times New Roman" w:eastAsia="Times New Roman" w:hAnsi="Times New Roman" w:cs="Times New Roman"/>
        </w:rPr>
        <w:t xml:space="preserve">app will need to be hosted somewhere either via a dedicated machine or through a web hosting service which </w:t>
      </w:r>
      <w:r w:rsidR="2EA6364E" w:rsidRPr="368D4958">
        <w:rPr>
          <w:rFonts w:ascii="Times New Roman" w:eastAsia="Times New Roman" w:hAnsi="Times New Roman" w:cs="Times New Roman"/>
        </w:rPr>
        <w:t>ranges</w:t>
      </w:r>
      <w:r w:rsidRPr="00B2DF6F">
        <w:rPr>
          <w:rFonts w:ascii="Times New Roman" w:eastAsia="Times New Roman" w:hAnsi="Times New Roman" w:cs="Times New Roman"/>
        </w:rPr>
        <w:t xml:space="preserve"> in cost from $70-$320. </w:t>
      </w:r>
    </w:p>
    <w:p w14:paraId="4C9F93DF" w14:textId="4D8E80E6" w:rsidR="1F70BACB" w:rsidRDefault="76DDBE10" w:rsidP="00D51F3A">
      <w:pPr>
        <w:pStyle w:val="ListParagraph"/>
        <w:numPr>
          <w:ilvl w:val="0"/>
          <w:numId w:val="2"/>
        </w:numPr>
        <w:spacing w:after="0" w:line="276" w:lineRule="auto"/>
        <w:rPr>
          <w:rFonts w:ascii="Times New Roman" w:eastAsia="Times New Roman" w:hAnsi="Times New Roman" w:cs="Times New Roman"/>
          <w:color w:val="000000" w:themeColor="text1"/>
        </w:rPr>
      </w:pPr>
      <w:r w:rsidRPr="5B8E1CC5">
        <w:rPr>
          <w:rFonts w:ascii="Times New Roman" w:eastAsia="Times New Roman" w:hAnsi="Times New Roman" w:cs="Times New Roman"/>
        </w:rPr>
        <w:t>Insurance data can be pulled from existing databases that are externally kept up to date</w:t>
      </w:r>
      <w:r w:rsidR="00AD06A7">
        <w:rPr>
          <w:rFonts w:ascii="Times New Roman" w:eastAsia="Times New Roman" w:hAnsi="Times New Roman" w:cs="Times New Roman"/>
        </w:rPr>
        <w:t xml:space="preserve"> </w:t>
      </w:r>
      <w:r w:rsidR="00AD06A7">
        <w:rPr>
          <w:rFonts w:ascii="Times New Roman" w:eastAsia="Times New Roman" w:hAnsi="Times New Roman" w:cs="Times New Roman"/>
        </w:rPr>
        <w:fldChar w:fldCharType="begin"/>
      </w:r>
      <w:r w:rsidR="00AD06A7">
        <w:rPr>
          <w:rFonts w:ascii="Times New Roman" w:eastAsia="Times New Roman" w:hAnsi="Times New Roman" w:cs="Times New Roman"/>
        </w:rPr>
        <w:instrText xml:space="preserve"> ADDIN ZOTERO_ITEM CSL_CITATION {"citationID":"0Rr0DExi","properties":{"formattedCitation":"[36]","plainCitation":"[36]","noteIndex":0},"citationItems":[{"id":824,"uris":["http://zotero.org/users/11473951/items/P9TVGNWS"],"itemData":{"id":824,"type":"webpage","title":"Best Insurance Data Providers &amp; Companies 2025 | Datarade","URL":"https://datarade.ai/data-categories/insurance-data/providers","accessed":{"date-parts":[["2025",3,30]]}}}],"schema":"https://github.com/citation-style-language/schema/raw/master/csl-citation.json"} </w:instrText>
      </w:r>
      <w:r w:rsidR="00AD06A7">
        <w:rPr>
          <w:rFonts w:ascii="Times New Roman" w:eastAsia="Times New Roman" w:hAnsi="Times New Roman" w:cs="Times New Roman"/>
        </w:rPr>
        <w:fldChar w:fldCharType="separate"/>
      </w:r>
      <w:r w:rsidR="00AD06A7" w:rsidRPr="00AD06A7">
        <w:rPr>
          <w:rFonts w:ascii="Times New Roman" w:hAnsi="Times New Roman" w:cs="Times New Roman"/>
        </w:rPr>
        <w:t>[36]</w:t>
      </w:r>
      <w:r w:rsidR="00AD06A7">
        <w:rPr>
          <w:rFonts w:ascii="Times New Roman" w:eastAsia="Times New Roman" w:hAnsi="Times New Roman" w:cs="Times New Roman"/>
        </w:rPr>
        <w:fldChar w:fldCharType="end"/>
      </w:r>
      <w:r w:rsidRPr="5B8E1CC5">
        <w:rPr>
          <w:rFonts w:ascii="Times New Roman" w:eastAsia="Times New Roman" w:hAnsi="Times New Roman" w:cs="Times New Roman"/>
        </w:rPr>
        <w:t xml:space="preserve">. </w:t>
      </w:r>
    </w:p>
    <w:p w14:paraId="1920B6C2" w14:textId="66A1DDED" w:rsidR="00B2DF6F" w:rsidRPr="00EA0B44" w:rsidRDefault="00901D88" w:rsidP="00B2DF6F">
      <w:pPr>
        <w:pStyle w:val="ListParagraph"/>
        <w:numPr>
          <w:ilvl w:val="0"/>
          <w:numId w:val="2"/>
        </w:numPr>
        <w:spacing w:after="0" w:line="276" w:lineRule="auto"/>
        <w:rPr>
          <w:rFonts w:ascii="Times New Roman" w:eastAsia="Times New Roman" w:hAnsi="Times New Roman" w:cs="Times New Roman"/>
          <w:color w:val="000000" w:themeColor="text1"/>
        </w:rPr>
      </w:pPr>
      <w:r>
        <w:rPr>
          <w:rFonts w:ascii="Times New Roman" w:eastAsia="Times New Roman" w:hAnsi="Times New Roman" w:cs="Times New Roman"/>
        </w:rPr>
        <w:t>L</w:t>
      </w:r>
      <w:r w:rsidR="1F70BACB" w:rsidRPr="00B2DF6F">
        <w:rPr>
          <w:rFonts w:ascii="Times New Roman" w:eastAsia="Times New Roman" w:hAnsi="Times New Roman" w:cs="Times New Roman"/>
        </w:rPr>
        <w:t xml:space="preserve">arge language models (LLMs) or other generative text systems can be used to explain medical terms </w:t>
      </w:r>
      <w:r w:rsidR="0B2F5DA0" w:rsidRPr="368D4958">
        <w:rPr>
          <w:rFonts w:ascii="Times New Roman" w:eastAsia="Times New Roman" w:hAnsi="Times New Roman" w:cs="Times New Roman"/>
        </w:rPr>
        <w:t>and</w:t>
      </w:r>
      <w:r w:rsidR="1D905673" w:rsidRPr="368D4958">
        <w:rPr>
          <w:rFonts w:ascii="Times New Roman" w:eastAsia="Times New Roman" w:hAnsi="Times New Roman" w:cs="Times New Roman"/>
        </w:rPr>
        <w:t xml:space="preserve"> </w:t>
      </w:r>
      <w:r w:rsidR="1F70BACB" w:rsidRPr="00B2DF6F">
        <w:rPr>
          <w:rFonts w:ascii="Times New Roman" w:eastAsia="Times New Roman" w:hAnsi="Times New Roman" w:cs="Times New Roman"/>
        </w:rPr>
        <w:t>provide definitions. The price to use OpenAI’s API</w:t>
      </w:r>
      <w:r w:rsidR="00F87E8B">
        <w:rPr>
          <w:rFonts w:ascii="Times New Roman" w:eastAsia="Times New Roman" w:hAnsi="Times New Roman" w:cs="Times New Roman"/>
        </w:rPr>
        <w:t>,</w:t>
      </w:r>
      <w:r w:rsidR="1F70BACB" w:rsidRPr="00B2DF6F">
        <w:rPr>
          <w:rFonts w:ascii="Times New Roman" w:eastAsia="Times New Roman" w:hAnsi="Times New Roman" w:cs="Times New Roman"/>
        </w:rPr>
        <w:t xml:space="preserve"> </w:t>
      </w:r>
      <w:r w:rsidR="00F87E8B">
        <w:rPr>
          <w:rFonts w:ascii="Times New Roman" w:eastAsia="Times New Roman" w:hAnsi="Times New Roman" w:cs="Times New Roman"/>
        </w:rPr>
        <w:t xml:space="preserve">which </w:t>
      </w:r>
      <w:r w:rsidR="1F70BACB" w:rsidRPr="00B2DF6F">
        <w:rPr>
          <w:rFonts w:ascii="Times New Roman" w:eastAsia="Times New Roman" w:hAnsi="Times New Roman" w:cs="Times New Roman"/>
        </w:rPr>
        <w:t>use</w:t>
      </w:r>
      <w:r w:rsidR="00F87E8B">
        <w:rPr>
          <w:rFonts w:ascii="Times New Roman" w:eastAsia="Times New Roman" w:hAnsi="Times New Roman" w:cs="Times New Roman"/>
        </w:rPr>
        <w:t>s</w:t>
      </w:r>
      <w:r w:rsidR="1F70BACB" w:rsidRPr="00B2DF6F">
        <w:rPr>
          <w:rFonts w:ascii="Times New Roman" w:eastAsia="Times New Roman" w:hAnsi="Times New Roman" w:cs="Times New Roman"/>
        </w:rPr>
        <w:t xml:space="preserve"> a token</w:t>
      </w:r>
      <w:r w:rsidR="33BADE1C" w:rsidRPr="368D4958">
        <w:rPr>
          <w:rFonts w:ascii="Times New Roman" w:eastAsia="Times New Roman" w:hAnsi="Times New Roman" w:cs="Times New Roman"/>
        </w:rPr>
        <w:t>-</w:t>
      </w:r>
      <w:r w:rsidR="1F70BACB" w:rsidRPr="00B2DF6F">
        <w:rPr>
          <w:rFonts w:ascii="Times New Roman" w:eastAsia="Times New Roman" w:hAnsi="Times New Roman" w:cs="Times New Roman"/>
        </w:rPr>
        <w:t>based structure</w:t>
      </w:r>
      <w:r w:rsidR="00F87E8B">
        <w:rPr>
          <w:rFonts w:ascii="Times New Roman" w:eastAsia="Times New Roman" w:hAnsi="Times New Roman" w:cs="Times New Roman"/>
        </w:rPr>
        <w:t>,</w:t>
      </w:r>
      <w:r w:rsidR="1F70BACB" w:rsidRPr="00B2DF6F">
        <w:rPr>
          <w:rFonts w:ascii="Times New Roman" w:eastAsia="Times New Roman" w:hAnsi="Times New Roman" w:cs="Times New Roman"/>
        </w:rPr>
        <w:t xml:space="preserve"> </w:t>
      </w:r>
      <w:r w:rsidR="00F87E8B">
        <w:rPr>
          <w:rFonts w:ascii="Times New Roman" w:eastAsia="Times New Roman" w:hAnsi="Times New Roman" w:cs="Times New Roman"/>
        </w:rPr>
        <w:t>is</w:t>
      </w:r>
      <w:r w:rsidR="1F70BACB" w:rsidRPr="00B2DF6F">
        <w:rPr>
          <w:rFonts w:ascii="Times New Roman" w:eastAsia="Times New Roman" w:hAnsi="Times New Roman" w:cs="Times New Roman"/>
        </w:rPr>
        <w:t xml:space="preserve"> (per one million tokens) $5 for inputs, $2.50 for cached inputs, and $20 for outputs. One token is roughly one punctuation character or one word</w:t>
      </w:r>
      <w:r w:rsidR="00642564">
        <w:rPr>
          <w:rFonts w:ascii="Times New Roman" w:eastAsia="Times New Roman" w:hAnsi="Times New Roman" w:cs="Times New Roman"/>
        </w:rPr>
        <w:t xml:space="preserve"> </w:t>
      </w:r>
      <w:r w:rsidR="00642564">
        <w:rPr>
          <w:rFonts w:ascii="Times New Roman" w:eastAsia="Times New Roman" w:hAnsi="Times New Roman" w:cs="Times New Roman"/>
        </w:rPr>
        <w:fldChar w:fldCharType="begin"/>
      </w:r>
      <w:r w:rsidR="00AD06A7">
        <w:rPr>
          <w:rFonts w:ascii="Times New Roman" w:eastAsia="Times New Roman" w:hAnsi="Times New Roman" w:cs="Times New Roman"/>
        </w:rPr>
        <w:instrText xml:space="preserve"> ADDIN ZOTERO_ITEM CSL_CITATION {"citationID":"cnbnEYSP","properties":{"formattedCitation":"[37]","plainCitation":"[37]","noteIndex":0},"citationItems":[{"id":822,"uris":["http://zotero.org/users/11473951/items/MRT3VTZ7"],"itemData":{"id":822,"type":"webpage","abstract":"Pricing for the OpenAI API.","language":"en","title":"Pricing - OpenAI API","URL":"https://platform.openai.com","accessed":{"date-parts":[["2025",3,30]]}}}],"schema":"https://github.com/citation-style-language/schema/raw/master/csl-citation.json"} </w:instrText>
      </w:r>
      <w:r w:rsidR="00642564">
        <w:rPr>
          <w:rFonts w:ascii="Times New Roman" w:eastAsia="Times New Roman" w:hAnsi="Times New Roman" w:cs="Times New Roman"/>
        </w:rPr>
        <w:fldChar w:fldCharType="separate"/>
      </w:r>
      <w:r w:rsidR="00AD06A7" w:rsidRPr="00AD06A7">
        <w:rPr>
          <w:rFonts w:ascii="Times New Roman" w:hAnsi="Times New Roman" w:cs="Times New Roman"/>
        </w:rPr>
        <w:t>[37]</w:t>
      </w:r>
      <w:r w:rsidR="00642564">
        <w:rPr>
          <w:rFonts w:ascii="Times New Roman" w:eastAsia="Times New Roman" w:hAnsi="Times New Roman" w:cs="Times New Roman"/>
        </w:rPr>
        <w:fldChar w:fldCharType="end"/>
      </w:r>
      <w:r w:rsidR="1F70BACB" w:rsidRPr="00B2DF6F">
        <w:rPr>
          <w:rFonts w:ascii="Times New Roman" w:eastAsia="Times New Roman" w:hAnsi="Times New Roman" w:cs="Times New Roman"/>
        </w:rPr>
        <w:t>.</w:t>
      </w:r>
    </w:p>
    <w:p w14:paraId="2C591BBE" w14:textId="2A81E6E5" w:rsidR="1F70BACB" w:rsidRPr="00116A80" w:rsidRDefault="1F70BACB" w:rsidP="009F10F9">
      <w:pPr>
        <w:keepNext/>
        <w:keepLines/>
        <w:spacing w:before="240" w:after="0" w:line="276" w:lineRule="auto"/>
        <w:rPr>
          <w:rFonts w:ascii="Times New Roman" w:eastAsia="Times New Roman" w:hAnsi="Times New Roman" w:cs="Times New Roman"/>
          <w:b/>
          <w:color w:val="0F4761" w:themeColor="accent1" w:themeShade="BF"/>
        </w:rPr>
      </w:pPr>
      <w:r w:rsidRPr="00116A80">
        <w:rPr>
          <w:rFonts w:ascii="Times New Roman" w:eastAsia="Times New Roman" w:hAnsi="Times New Roman" w:cs="Times New Roman"/>
          <w:b/>
        </w:rPr>
        <w:t xml:space="preserve">Disbursement </w:t>
      </w:r>
    </w:p>
    <w:p w14:paraId="3C70D1A0" w14:textId="3696FE7E" w:rsidR="1F70BACB" w:rsidRDefault="1F70BACB" w:rsidP="00303654">
      <w:pPr>
        <w:spacing w:after="0" w:line="276" w:lineRule="auto"/>
        <w:ind w:firstLine="720"/>
        <w:rPr>
          <w:rFonts w:ascii="Times New Roman" w:eastAsia="Times New Roman" w:hAnsi="Times New Roman" w:cs="Times New Roman"/>
        </w:rPr>
      </w:pPr>
      <w:r w:rsidRPr="00B2DF6F">
        <w:rPr>
          <w:rFonts w:ascii="Times New Roman" w:eastAsia="Times New Roman" w:hAnsi="Times New Roman" w:cs="Times New Roman"/>
        </w:rPr>
        <w:t xml:space="preserve">The cost if disbursement refers to the costs associated with marketing the </w:t>
      </w:r>
      <w:r w:rsidR="123FE9CD" w:rsidRPr="75B16D05">
        <w:rPr>
          <w:rFonts w:ascii="Times New Roman" w:eastAsia="Times New Roman" w:hAnsi="Times New Roman" w:cs="Times New Roman"/>
        </w:rPr>
        <w:t>web-</w:t>
      </w:r>
      <w:r w:rsidRPr="00B2DF6F">
        <w:rPr>
          <w:rFonts w:ascii="Times New Roman" w:eastAsia="Times New Roman" w:hAnsi="Times New Roman" w:cs="Times New Roman"/>
        </w:rPr>
        <w:t xml:space="preserve">app. Marketing costs can vary wildly based on the intended audience, competition, and type of </w:t>
      </w:r>
      <w:r w:rsidR="54F2532D" w:rsidRPr="512606B4">
        <w:rPr>
          <w:rFonts w:ascii="Times New Roman" w:eastAsia="Times New Roman" w:hAnsi="Times New Roman" w:cs="Times New Roman"/>
        </w:rPr>
        <w:t>web-</w:t>
      </w:r>
      <w:r w:rsidRPr="00B2DF6F">
        <w:rPr>
          <w:rFonts w:ascii="Times New Roman" w:eastAsia="Times New Roman" w:hAnsi="Times New Roman" w:cs="Times New Roman"/>
        </w:rPr>
        <w:t xml:space="preserve">app. For our project, the goal of marketing is simply to inform people that our </w:t>
      </w:r>
      <w:r w:rsidR="56C8C33A" w:rsidRPr="11ECCD43">
        <w:rPr>
          <w:rFonts w:ascii="Times New Roman" w:eastAsia="Times New Roman" w:hAnsi="Times New Roman" w:cs="Times New Roman"/>
        </w:rPr>
        <w:t>web-</w:t>
      </w:r>
      <w:r w:rsidRPr="00B2DF6F">
        <w:rPr>
          <w:rFonts w:ascii="Times New Roman" w:eastAsia="Times New Roman" w:hAnsi="Times New Roman" w:cs="Times New Roman"/>
        </w:rPr>
        <w:t xml:space="preserve">app exists and could help them. This can be done virtually for free </w:t>
      </w:r>
      <w:r w:rsidR="00F9143F">
        <w:rPr>
          <w:rFonts w:ascii="Times New Roman" w:eastAsia="Times New Roman" w:hAnsi="Times New Roman" w:cs="Times New Roman"/>
        </w:rPr>
        <w:t xml:space="preserve">by </w:t>
      </w:r>
      <w:r w:rsidRPr="00B2DF6F">
        <w:rPr>
          <w:rFonts w:ascii="Times New Roman" w:eastAsia="Times New Roman" w:hAnsi="Times New Roman" w:cs="Times New Roman"/>
        </w:rPr>
        <w:t xml:space="preserve">utilizing social media, </w:t>
      </w:r>
      <w:r w:rsidR="008167BA">
        <w:rPr>
          <w:rFonts w:ascii="Times New Roman" w:eastAsia="Times New Roman" w:hAnsi="Times New Roman" w:cs="Times New Roman"/>
        </w:rPr>
        <w:t xml:space="preserve">posting fliers in </w:t>
      </w:r>
      <w:r w:rsidR="00444FF5">
        <w:rPr>
          <w:rFonts w:ascii="Times New Roman" w:eastAsia="Times New Roman" w:hAnsi="Times New Roman" w:cs="Times New Roman"/>
        </w:rPr>
        <w:t>community centers</w:t>
      </w:r>
      <w:r w:rsidRPr="00B2DF6F">
        <w:rPr>
          <w:rFonts w:ascii="Times New Roman" w:eastAsia="Times New Roman" w:hAnsi="Times New Roman" w:cs="Times New Roman"/>
        </w:rPr>
        <w:t xml:space="preserve">, or reaching out to </w:t>
      </w:r>
      <w:r w:rsidR="00B6077E">
        <w:rPr>
          <w:rFonts w:ascii="Times New Roman" w:eastAsia="Times New Roman" w:hAnsi="Times New Roman" w:cs="Times New Roman"/>
        </w:rPr>
        <w:t>local</w:t>
      </w:r>
      <w:r w:rsidRPr="00B2DF6F">
        <w:rPr>
          <w:rFonts w:ascii="Times New Roman" w:eastAsia="Times New Roman" w:hAnsi="Times New Roman" w:cs="Times New Roman"/>
        </w:rPr>
        <w:t xml:space="preserve"> leaders to spread awareness about our resource.</w:t>
      </w:r>
      <w:r w:rsidR="00B7781E">
        <w:rPr>
          <w:rFonts w:ascii="Times New Roman" w:eastAsia="Times New Roman" w:hAnsi="Times New Roman" w:cs="Times New Roman"/>
        </w:rPr>
        <w:t xml:space="preserve"> </w:t>
      </w:r>
      <w:r w:rsidR="002C1DAA">
        <w:rPr>
          <w:rFonts w:ascii="Times New Roman" w:eastAsia="Times New Roman" w:hAnsi="Times New Roman" w:cs="Times New Roman"/>
        </w:rPr>
        <w:lastRenderedPageBreak/>
        <w:t>Working with local churches</w:t>
      </w:r>
      <w:r w:rsidR="00A3473B">
        <w:rPr>
          <w:rFonts w:ascii="Times New Roman" w:eastAsia="Times New Roman" w:hAnsi="Times New Roman" w:cs="Times New Roman"/>
        </w:rPr>
        <w:t xml:space="preserve"> </w:t>
      </w:r>
      <w:r w:rsidR="00FD7640">
        <w:rPr>
          <w:rFonts w:ascii="Times New Roman" w:eastAsia="Times New Roman" w:hAnsi="Times New Roman" w:cs="Times New Roman"/>
        </w:rPr>
        <w:t xml:space="preserve">and outreach programs </w:t>
      </w:r>
      <w:r w:rsidR="00BF21E6">
        <w:rPr>
          <w:rFonts w:ascii="Times New Roman" w:eastAsia="Times New Roman" w:hAnsi="Times New Roman" w:cs="Times New Roman"/>
        </w:rPr>
        <w:t xml:space="preserve">is expected to be the most effective </w:t>
      </w:r>
      <w:r w:rsidR="00AF7F61">
        <w:rPr>
          <w:rFonts w:ascii="Times New Roman" w:eastAsia="Times New Roman" w:hAnsi="Times New Roman" w:cs="Times New Roman"/>
        </w:rPr>
        <w:t>marketing strategy.</w:t>
      </w:r>
    </w:p>
    <w:p w14:paraId="3E445EC0" w14:textId="11FE4934" w:rsidR="1F70BACB" w:rsidRPr="00116A80" w:rsidRDefault="1F70BACB" w:rsidP="009F10F9">
      <w:pPr>
        <w:keepNext/>
        <w:keepLines/>
        <w:spacing w:before="240" w:after="0" w:line="276" w:lineRule="auto"/>
        <w:rPr>
          <w:rFonts w:ascii="Times New Roman" w:eastAsia="Times New Roman" w:hAnsi="Times New Roman" w:cs="Times New Roman"/>
          <w:b/>
          <w:color w:val="0F4761" w:themeColor="accent1" w:themeShade="BF"/>
        </w:rPr>
      </w:pPr>
      <w:r w:rsidRPr="00116A80">
        <w:rPr>
          <w:rFonts w:ascii="Times New Roman" w:eastAsia="Times New Roman" w:hAnsi="Times New Roman" w:cs="Times New Roman"/>
          <w:b/>
        </w:rPr>
        <w:t>Funding Sources</w:t>
      </w:r>
    </w:p>
    <w:p w14:paraId="2DD834AD" w14:textId="03672BFA" w:rsidR="1F70BACB" w:rsidRDefault="1F70BACB" w:rsidP="00B2DF6F">
      <w:pPr>
        <w:keepNext/>
        <w:keepLines/>
        <w:spacing w:after="0" w:line="276" w:lineRule="auto"/>
        <w:rPr>
          <w:rFonts w:ascii="Times New Roman" w:eastAsia="Times New Roman" w:hAnsi="Times New Roman" w:cs="Times New Roman"/>
          <w:color w:val="0F4761" w:themeColor="accent1" w:themeShade="BF"/>
        </w:rPr>
      </w:pPr>
      <w:r w:rsidRPr="00B2DF6F">
        <w:rPr>
          <w:rFonts w:ascii="Times New Roman" w:eastAsia="Times New Roman" w:hAnsi="Times New Roman" w:cs="Times New Roman"/>
        </w:rPr>
        <w:t>Grants</w:t>
      </w:r>
    </w:p>
    <w:p w14:paraId="12F495F7" w14:textId="4D273217" w:rsidR="1F70BACB" w:rsidRDefault="1F70BACB" w:rsidP="00D51F3A">
      <w:pPr>
        <w:pStyle w:val="ListParagraph"/>
        <w:numPr>
          <w:ilvl w:val="0"/>
          <w:numId w:val="3"/>
        </w:numPr>
        <w:spacing w:after="0" w:line="276" w:lineRule="auto"/>
        <w:rPr>
          <w:rFonts w:ascii="Times New Roman" w:eastAsia="Times New Roman" w:hAnsi="Times New Roman" w:cs="Times New Roman"/>
          <w:color w:val="000000" w:themeColor="text1"/>
        </w:rPr>
      </w:pPr>
      <w:r w:rsidRPr="00B2DF6F">
        <w:rPr>
          <w:rFonts w:ascii="Times New Roman" w:eastAsia="Times New Roman" w:hAnsi="Times New Roman" w:cs="Times New Roman"/>
        </w:rPr>
        <w:t xml:space="preserve">There are numerous grants available for health </w:t>
      </w:r>
      <w:r w:rsidR="6CF4A9D0" w:rsidRPr="4E1D1026">
        <w:rPr>
          <w:rFonts w:ascii="Times New Roman" w:eastAsia="Times New Roman" w:hAnsi="Times New Roman" w:cs="Times New Roman"/>
        </w:rPr>
        <w:t>website/</w:t>
      </w:r>
      <w:r w:rsidRPr="00B2DF6F">
        <w:rPr>
          <w:rFonts w:ascii="Times New Roman" w:eastAsia="Times New Roman" w:hAnsi="Times New Roman" w:cs="Times New Roman"/>
        </w:rPr>
        <w:t xml:space="preserve">app development projects from sources such as the government, foundations or charities, and private organizations. </w:t>
      </w:r>
    </w:p>
    <w:p w14:paraId="31955176" w14:textId="53EBEAC1" w:rsidR="1F70BACB" w:rsidRDefault="76DDBE10" w:rsidP="00D51F3A">
      <w:pPr>
        <w:pStyle w:val="ListParagraph"/>
        <w:numPr>
          <w:ilvl w:val="0"/>
          <w:numId w:val="3"/>
        </w:numPr>
        <w:spacing w:after="0" w:line="276" w:lineRule="auto"/>
        <w:rPr>
          <w:rFonts w:ascii="Times New Roman" w:eastAsia="Times New Roman" w:hAnsi="Times New Roman" w:cs="Times New Roman"/>
          <w:color w:val="000000" w:themeColor="text1"/>
        </w:rPr>
      </w:pPr>
      <w:r w:rsidRPr="5B8E1CC5">
        <w:rPr>
          <w:rFonts w:ascii="Times New Roman" w:eastAsia="Times New Roman" w:hAnsi="Times New Roman" w:cs="Times New Roman"/>
        </w:rPr>
        <w:t>From the government, the National Institute of Health (NIH) offers Smart Health Research Grants. The Department of Health and Human Services (DHHS) offers grants for public health initiatives and social service programs</w:t>
      </w:r>
      <w:r w:rsidR="058CAD3A" w:rsidRPr="5B8E1CC5">
        <w:rPr>
          <w:rFonts w:ascii="Times New Roman" w:eastAsia="Times New Roman" w:hAnsi="Times New Roman" w:cs="Times New Roman"/>
        </w:rPr>
        <w:t xml:space="preserve"> </w:t>
      </w:r>
      <w:r w:rsidR="5DDF7510" w:rsidRPr="5B8E1CC5">
        <w:rPr>
          <w:rFonts w:ascii="Times New Roman" w:eastAsia="Times New Roman" w:hAnsi="Times New Roman" w:cs="Times New Roman"/>
        </w:rPr>
        <w:fldChar w:fldCharType="begin"/>
      </w:r>
      <w:r w:rsidR="00AD06A7">
        <w:rPr>
          <w:rFonts w:ascii="Times New Roman" w:eastAsia="Times New Roman" w:hAnsi="Times New Roman" w:cs="Times New Roman"/>
        </w:rPr>
        <w:instrText xml:space="preserve"> ADDIN ZOTERO_ITEM CSL_CITATION {"citationID":"IP5RzqpE","properties":{"formattedCitation":"[38]","plainCitation":"[38]","noteIndex":0},"citationItems":[{"id":747,"uris":["http://zotero.org/users/11473951/items/MZKZHJCD"],"itemData":{"id":747,"type":"webpage","abstract":"Learn about grant opportunities, how grant funds are awarded, and the latest grant policies, and contacts.","genre":"Page","language":"en","note":"Last Modified: 2023-06-23T13:52:27-0400","title":"HHS Grants &amp; Contracts","URL":"https://www.hhs.gov/grants-contracts/index.html","author":[{"family":"Grants","given":"Division","dropping-particle":"of"}],"accessed":{"date-parts":[["2025",2,28]]},"issued":{"date-parts":[["2021",5,6]]}}}],"schema":"https://github.com/citation-style-language/schema/raw/master/csl-citation.json"} </w:instrText>
      </w:r>
      <w:r w:rsidR="5DDF7510" w:rsidRPr="5B8E1CC5">
        <w:rPr>
          <w:rFonts w:ascii="Times New Roman" w:eastAsia="Times New Roman" w:hAnsi="Times New Roman" w:cs="Times New Roman"/>
        </w:rPr>
        <w:fldChar w:fldCharType="separate"/>
      </w:r>
      <w:r w:rsidR="00AD06A7" w:rsidRPr="00AD06A7">
        <w:rPr>
          <w:rFonts w:ascii="Times New Roman" w:hAnsi="Times New Roman" w:cs="Times New Roman"/>
        </w:rPr>
        <w:t>[38]</w:t>
      </w:r>
      <w:r w:rsidR="5DDF7510" w:rsidRPr="5B8E1CC5">
        <w:rPr>
          <w:rFonts w:ascii="Times New Roman" w:eastAsia="Times New Roman" w:hAnsi="Times New Roman" w:cs="Times New Roman"/>
        </w:rPr>
        <w:fldChar w:fldCharType="end"/>
      </w:r>
      <w:r w:rsidRPr="5B8E1CC5">
        <w:rPr>
          <w:rFonts w:ascii="Times New Roman" w:eastAsia="Times New Roman" w:hAnsi="Times New Roman" w:cs="Times New Roman"/>
        </w:rPr>
        <w:t xml:space="preserve">. </w:t>
      </w:r>
    </w:p>
    <w:p w14:paraId="578D9B19" w14:textId="6A54C981" w:rsidR="1F70BACB" w:rsidRDefault="76DDBE10" w:rsidP="00D51F3A">
      <w:pPr>
        <w:pStyle w:val="ListParagraph"/>
        <w:numPr>
          <w:ilvl w:val="0"/>
          <w:numId w:val="3"/>
        </w:numPr>
        <w:spacing w:after="0" w:line="276" w:lineRule="auto"/>
        <w:rPr>
          <w:rFonts w:ascii="Times New Roman" w:eastAsia="Times New Roman" w:hAnsi="Times New Roman" w:cs="Times New Roman"/>
          <w:color w:val="000000" w:themeColor="text1"/>
        </w:rPr>
      </w:pPr>
      <w:r w:rsidRPr="5B8E1CC5">
        <w:rPr>
          <w:rFonts w:ascii="Times New Roman" w:eastAsia="Times New Roman" w:hAnsi="Times New Roman" w:cs="Times New Roman"/>
        </w:rPr>
        <w:t>Other grants include the LEAP in Health IT grant</w:t>
      </w:r>
      <w:r w:rsidR="443938E0" w:rsidRPr="5B8E1CC5">
        <w:rPr>
          <w:rFonts w:ascii="Times New Roman" w:eastAsia="Times New Roman" w:hAnsi="Times New Roman" w:cs="Times New Roman"/>
        </w:rPr>
        <w:t xml:space="preserve"> </w:t>
      </w:r>
      <w:r w:rsidR="5DDF7510" w:rsidRPr="5B8E1CC5">
        <w:rPr>
          <w:rFonts w:ascii="Times New Roman" w:eastAsia="Times New Roman" w:hAnsi="Times New Roman" w:cs="Times New Roman"/>
        </w:rPr>
        <w:fldChar w:fldCharType="begin"/>
      </w:r>
      <w:r w:rsidR="00AD06A7">
        <w:rPr>
          <w:rFonts w:ascii="Times New Roman" w:eastAsia="Times New Roman" w:hAnsi="Times New Roman" w:cs="Times New Roman"/>
        </w:rPr>
        <w:instrText xml:space="preserve"> ADDIN ZOTERO_ITEM CSL_CITATION {"citationID":"x8z4d1z0","properties":{"formattedCitation":"[39]","plainCitation":"[39]","noteIndex":0},"citationItems":[{"id":746,"uris":["http://zotero.org/users/11473951/items/WDFLRPZI"],"itemData":{"id":746,"type":"webpage","title":"Leading Edge Acceleration Projects (LEAP) in Health Information Technology (Health IT) Notice of Funding Opportunity (NOFO) | HealthIT.gov","URL":"https://www.healthit.gov/topic/onc-funding-opportunities/leading-edge-acceleration-projects-leap-health-information","accessed":{"date-parts":[["2025",2,28]]}}}],"schema":"https://github.com/citation-style-language/schema/raw/master/csl-citation.json"} </w:instrText>
      </w:r>
      <w:r w:rsidR="5DDF7510" w:rsidRPr="5B8E1CC5">
        <w:rPr>
          <w:rFonts w:ascii="Times New Roman" w:eastAsia="Times New Roman" w:hAnsi="Times New Roman" w:cs="Times New Roman"/>
        </w:rPr>
        <w:fldChar w:fldCharType="separate"/>
      </w:r>
      <w:r w:rsidR="00AD06A7" w:rsidRPr="00AD06A7">
        <w:rPr>
          <w:rFonts w:ascii="Times New Roman" w:hAnsi="Times New Roman" w:cs="Times New Roman"/>
        </w:rPr>
        <w:t>[39]</w:t>
      </w:r>
      <w:r w:rsidR="5DDF7510" w:rsidRPr="5B8E1CC5">
        <w:rPr>
          <w:rFonts w:ascii="Times New Roman" w:eastAsia="Times New Roman" w:hAnsi="Times New Roman" w:cs="Times New Roman"/>
        </w:rPr>
        <w:fldChar w:fldCharType="end"/>
      </w:r>
      <w:r w:rsidRPr="5B8E1CC5">
        <w:rPr>
          <w:rFonts w:ascii="Times New Roman" w:eastAsia="Times New Roman" w:hAnsi="Times New Roman" w:cs="Times New Roman"/>
        </w:rPr>
        <w:t>, AHRQ Digital Healthcare Solutions grant</w:t>
      </w:r>
      <w:r w:rsidR="0998FFE5" w:rsidRPr="5B8E1CC5">
        <w:rPr>
          <w:rFonts w:ascii="Times New Roman" w:eastAsia="Times New Roman" w:hAnsi="Times New Roman" w:cs="Times New Roman"/>
        </w:rPr>
        <w:t xml:space="preserve"> </w:t>
      </w:r>
      <w:r w:rsidR="5DDF7510" w:rsidRPr="5B8E1CC5">
        <w:rPr>
          <w:rFonts w:ascii="Times New Roman" w:eastAsia="Times New Roman" w:hAnsi="Times New Roman" w:cs="Times New Roman"/>
        </w:rPr>
        <w:fldChar w:fldCharType="begin"/>
      </w:r>
      <w:r w:rsidR="00AD06A7">
        <w:rPr>
          <w:rFonts w:ascii="Times New Roman" w:eastAsia="Times New Roman" w:hAnsi="Times New Roman" w:cs="Times New Roman"/>
        </w:rPr>
        <w:instrText xml:space="preserve"> ADDIN ZOTERO_ITEM CSL_CITATION {"citationID":"LzGMyAhQ","properties":{"formattedCitation":"[40]","plainCitation":"[40]","noteIndex":0},"citationItems":[{"id":745,"uris":["http://zotero.org/users/11473951/items/BJ9SPIZF"],"itemData":{"id":745,"type":"webpage","title":"AHRQ Digital Healthcare Research Funding Opportunities | Digital Healthcare Research","URL":"https://digital.ahrq.gov/ahrq-digital-healthcare-research-funding-opportunities","accessed":{"date-parts":[["2025",2,28]]}}}],"schema":"https://github.com/citation-style-language/schema/raw/master/csl-citation.json"} </w:instrText>
      </w:r>
      <w:r w:rsidR="5DDF7510" w:rsidRPr="5B8E1CC5">
        <w:rPr>
          <w:rFonts w:ascii="Times New Roman" w:eastAsia="Times New Roman" w:hAnsi="Times New Roman" w:cs="Times New Roman"/>
        </w:rPr>
        <w:fldChar w:fldCharType="separate"/>
      </w:r>
      <w:r w:rsidR="00AD06A7" w:rsidRPr="00AD06A7">
        <w:rPr>
          <w:rFonts w:ascii="Times New Roman" w:hAnsi="Times New Roman" w:cs="Times New Roman"/>
        </w:rPr>
        <w:t>[40]</w:t>
      </w:r>
      <w:r w:rsidR="5DDF7510" w:rsidRPr="5B8E1CC5">
        <w:rPr>
          <w:rFonts w:ascii="Times New Roman" w:eastAsia="Times New Roman" w:hAnsi="Times New Roman" w:cs="Times New Roman"/>
        </w:rPr>
        <w:fldChar w:fldCharType="end"/>
      </w:r>
      <w:r w:rsidRPr="5B8E1CC5">
        <w:rPr>
          <w:rFonts w:ascii="Times New Roman" w:eastAsia="Times New Roman" w:hAnsi="Times New Roman" w:cs="Times New Roman"/>
        </w:rPr>
        <w:t>, and the Small Business Innovation Research grant</w:t>
      </w:r>
      <w:r w:rsidR="73AC178E" w:rsidRPr="5B8E1CC5">
        <w:rPr>
          <w:rFonts w:ascii="Times New Roman" w:eastAsia="Times New Roman" w:hAnsi="Times New Roman" w:cs="Times New Roman"/>
        </w:rPr>
        <w:t xml:space="preserve"> </w:t>
      </w:r>
      <w:r w:rsidR="5DDF7510" w:rsidRPr="5B8E1CC5">
        <w:rPr>
          <w:rFonts w:ascii="Times New Roman" w:eastAsia="Times New Roman" w:hAnsi="Times New Roman" w:cs="Times New Roman"/>
        </w:rPr>
        <w:fldChar w:fldCharType="begin"/>
      </w:r>
      <w:r w:rsidR="00AD06A7">
        <w:rPr>
          <w:rFonts w:ascii="Times New Roman" w:eastAsia="Times New Roman" w:hAnsi="Times New Roman" w:cs="Times New Roman"/>
        </w:rPr>
        <w:instrText xml:space="preserve"> ADDIN ZOTERO_ITEM CSL_CITATION {"citationID":"rsBoc1ZE","properties":{"formattedCitation":"[41]","plainCitation":"[41]","noteIndex":0},"citationItems":[{"id":748,"uris":["http://zotero.org/users/11473951/items/YYXD7YID"],"itemData":{"id":748,"type":"webpage","title":"Small Business | Grants &amp; Funding","URL":"https://grants.nih.gov/funding/funding-categories/small-business","accessed":{"date-parts":[["2025",2,28]]}}}],"schema":"https://github.com/citation-style-language/schema/raw/master/csl-citation.json"} </w:instrText>
      </w:r>
      <w:r w:rsidR="5DDF7510" w:rsidRPr="5B8E1CC5">
        <w:rPr>
          <w:rFonts w:ascii="Times New Roman" w:eastAsia="Times New Roman" w:hAnsi="Times New Roman" w:cs="Times New Roman"/>
        </w:rPr>
        <w:fldChar w:fldCharType="separate"/>
      </w:r>
      <w:r w:rsidR="00AD06A7" w:rsidRPr="00AD06A7">
        <w:rPr>
          <w:rFonts w:ascii="Times New Roman" w:hAnsi="Times New Roman" w:cs="Times New Roman"/>
        </w:rPr>
        <w:t>[41]</w:t>
      </w:r>
      <w:r w:rsidR="5DDF7510" w:rsidRPr="5B8E1CC5">
        <w:rPr>
          <w:rFonts w:ascii="Times New Roman" w:eastAsia="Times New Roman" w:hAnsi="Times New Roman" w:cs="Times New Roman"/>
        </w:rPr>
        <w:fldChar w:fldCharType="end"/>
      </w:r>
      <w:r w:rsidRPr="5B8E1CC5">
        <w:rPr>
          <w:rFonts w:ascii="Times New Roman" w:eastAsia="Times New Roman" w:hAnsi="Times New Roman" w:cs="Times New Roman"/>
        </w:rPr>
        <w:t xml:space="preserve">. </w:t>
      </w:r>
    </w:p>
    <w:p w14:paraId="1ECA1176" w14:textId="0D4E5DF2" w:rsidR="1F70BACB" w:rsidRDefault="1F70BACB" w:rsidP="00B2DF6F">
      <w:pPr>
        <w:keepNext/>
        <w:keepLines/>
        <w:spacing w:after="0" w:line="276" w:lineRule="auto"/>
        <w:rPr>
          <w:rFonts w:ascii="Times New Roman" w:eastAsia="Times New Roman" w:hAnsi="Times New Roman" w:cs="Times New Roman"/>
          <w:color w:val="0F4761" w:themeColor="accent1" w:themeShade="BF"/>
        </w:rPr>
      </w:pPr>
      <w:r w:rsidRPr="00B2DF6F">
        <w:rPr>
          <w:rFonts w:ascii="Times New Roman" w:eastAsia="Times New Roman" w:hAnsi="Times New Roman" w:cs="Times New Roman"/>
        </w:rPr>
        <w:t>Donations</w:t>
      </w:r>
    </w:p>
    <w:p w14:paraId="5B230582" w14:textId="27D4C5EE" w:rsidR="00B2DF6F" w:rsidRPr="00987AD1" w:rsidRDefault="1F70BACB" w:rsidP="00D51F3A">
      <w:pPr>
        <w:pStyle w:val="ListParagraph"/>
        <w:numPr>
          <w:ilvl w:val="0"/>
          <w:numId w:val="4"/>
        </w:numPr>
        <w:spacing w:after="0" w:line="276" w:lineRule="auto"/>
        <w:rPr>
          <w:rFonts w:ascii="Times New Roman" w:eastAsia="Times New Roman" w:hAnsi="Times New Roman" w:cs="Times New Roman"/>
          <w:color w:val="000000" w:themeColor="text1"/>
        </w:rPr>
      </w:pPr>
      <w:r w:rsidRPr="00B2DF6F">
        <w:rPr>
          <w:rFonts w:ascii="Times New Roman" w:eastAsia="Times New Roman" w:hAnsi="Times New Roman" w:cs="Times New Roman"/>
        </w:rPr>
        <w:t xml:space="preserve">Donations may be capable of covering a significant portion of the upkeep costs. Attending public events and fairs can be useful for both spreading awareness </w:t>
      </w:r>
      <w:r w:rsidR="7DD43025" w:rsidRPr="368D4958">
        <w:rPr>
          <w:rFonts w:ascii="Times New Roman" w:eastAsia="Times New Roman" w:hAnsi="Times New Roman" w:cs="Times New Roman"/>
        </w:rPr>
        <w:t>and</w:t>
      </w:r>
      <w:r w:rsidRPr="00B2DF6F">
        <w:rPr>
          <w:rFonts w:ascii="Times New Roman" w:eastAsia="Times New Roman" w:hAnsi="Times New Roman" w:cs="Times New Roman"/>
        </w:rPr>
        <w:t xml:space="preserve"> gathering donations. Another option is through online donation services like Patreon, GoFundMe, Kickstarter, or other crowdfunding services.</w:t>
      </w:r>
    </w:p>
    <w:p w14:paraId="61ABB15E" w14:textId="1D4B871D" w:rsidR="00B2DF6F" w:rsidRDefault="00B2DF6F" w:rsidP="00B2DF6F">
      <w:pPr>
        <w:spacing w:after="0" w:line="276" w:lineRule="auto"/>
        <w:rPr>
          <w:rFonts w:ascii="Times New Roman" w:eastAsia="Times New Roman" w:hAnsi="Times New Roman" w:cs="Times New Roman"/>
        </w:rPr>
      </w:pPr>
    </w:p>
    <w:p w14:paraId="11C1B744" w14:textId="75F9EFFC" w:rsidR="007D0505" w:rsidRDefault="00571245" w:rsidP="00D73B0F">
      <w:pPr>
        <w:pStyle w:val="Heading2"/>
        <w:numPr>
          <w:ilvl w:val="0"/>
          <w:numId w:val="9"/>
        </w:numPr>
      </w:pPr>
      <w:bookmarkStart w:id="16" w:name="_Toc196162247"/>
      <w:r>
        <w:t>Final Design Strategy and Rationale</w:t>
      </w:r>
      <w:bookmarkEnd w:id="16"/>
    </w:p>
    <w:p w14:paraId="2D302281" w14:textId="648864CC" w:rsidR="0004277C" w:rsidRDefault="003B325D" w:rsidP="009B66E5">
      <w:pPr>
        <w:spacing w:after="0" w:line="276" w:lineRule="auto"/>
        <w:ind w:firstLine="720"/>
        <w:rPr>
          <w:rFonts w:ascii="Times New Roman" w:eastAsia="Times New Roman" w:hAnsi="Times New Roman" w:cs="Times New Roman"/>
        </w:rPr>
      </w:pPr>
      <w:r>
        <w:rPr>
          <w:rFonts w:ascii="Times New Roman" w:eastAsia="Times New Roman" w:hAnsi="Times New Roman" w:cs="Times New Roman"/>
        </w:rPr>
        <w:t>The research conducted through this project directly shaped the design strategy for HealthHub. By exploring the needs of the underserved populations in rural Ohio and beyond, the team identified several recurring themes: limited access to nearby healthcare providers, low health literacy levels, financial constraints, and unreliable internet connectivity. These challenges revealed that an effective digital solution would need to be both lightweight and accessible, capable of reaching users across a variety of devices, even in areas with minimal connectivity. It also became clear that the platform must be easy to use</w:t>
      </w:r>
      <w:r w:rsidR="008D096C">
        <w:rPr>
          <w:rFonts w:ascii="Times New Roman" w:eastAsia="Times New Roman" w:hAnsi="Times New Roman" w:cs="Times New Roman"/>
        </w:rPr>
        <w:t xml:space="preserve">, culturally aware, and designed for individuals who may not be familiar with navigating complex healthcare systems. </w:t>
      </w:r>
    </w:p>
    <w:p w14:paraId="2CD43022" w14:textId="5C083C15" w:rsidR="008D096C" w:rsidRDefault="006C3B07" w:rsidP="009B66E5">
      <w:pPr>
        <w:spacing w:after="0" w:line="276" w:lineRule="auto"/>
        <w:ind w:firstLine="720"/>
        <w:rPr>
          <w:rFonts w:ascii="Times New Roman" w:eastAsia="Times New Roman" w:hAnsi="Times New Roman" w:cs="Times New Roman"/>
        </w:rPr>
      </w:pPr>
      <w:r>
        <w:rPr>
          <w:rFonts w:ascii="Times New Roman" w:eastAsia="Times New Roman" w:hAnsi="Times New Roman" w:cs="Times New Roman"/>
        </w:rPr>
        <w:t xml:space="preserve">In response to these needs, four key areas of the platform were evaluated during the design phase. First, the team recommended a progressive-web application (PWA) to ensure compatibility across devices without requiring installation. Second, Google Maps was selected as the mapping tool for its reliable geolocation and smooth mobile integration. Third, a lightweight backend with offline-ready provider data storage was proposed to support users with poor or intermittent connectivity. Lastly, among multiple interface options, Homepage Option 3 was chosen for its clean layout and balanced presentation of core features. </w:t>
      </w:r>
    </w:p>
    <w:p w14:paraId="7FC4ED51" w14:textId="7A886962" w:rsidR="006C3B07" w:rsidRDefault="006C3B07" w:rsidP="006C3B07">
      <w:pPr>
        <w:spacing w:after="0" w:line="276" w:lineRule="auto"/>
        <w:ind w:firstLine="720"/>
        <w:rPr>
          <w:rFonts w:ascii="Times New Roman" w:eastAsia="Times New Roman" w:hAnsi="Times New Roman" w:cs="Times New Roman"/>
        </w:rPr>
      </w:pPr>
      <w:r>
        <w:rPr>
          <w:rFonts w:ascii="Times New Roman" w:eastAsia="Times New Roman" w:hAnsi="Times New Roman" w:cs="Times New Roman"/>
        </w:rPr>
        <w:t xml:space="preserve">These recommendations formed the foundation for development and </w:t>
      </w:r>
      <w:r w:rsidR="00A5552C">
        <w:rPr>
          <w:rFonts w:ascii="Times New Roman" w:eastAsia="Times New Roman" w:hAnsi="Times New Roman" w:cs="Times New Roman"/>
        </w:rPr>
        <w:t>were made with careful consideration of the platform’s technical requirements, environmental impact, and cost feasibility, as detailed in preceding sections</w:t>
      </w:r>
      <w:r>
        <w:rPr>
          <w:rFonts w:ascii="Times New Roman" w:eastAsia="Times New Roman" w:hAnsi="Times New Roman" w:cs="Times New Roman"/>
        </w:rPr>
        <w:t xml:space="preserve">. The </w:t>
      </w:r>
      <w:r w:rsidR="00A5552C">
        <w:rPr>
          <w:rFonts w:ascii="Times New Roman" w:eastAsia="Times New Roman" w:hAnsi="Times New Roman" w:cs="Times New Roman"/>
        </w:rPr>
        <w:t>following</w:t>
      </w:r>
      <w:r>
        <w:rPr>
          <w:rFonts w:ascii="Times New Roman" w:eastAsia="Times New Roman" w:hAnsi="Times New Roman" w:cs="Times New Roman"/>
        </w:rPr>
        <w:t xml:space="preserve"> section outlines how this design was translated into a working platform and where adaptations were made during implementation.</w:t>
      </w:r>
    </w:p>
    <w:p w14:paraId="0EC37827" w14:textId="26E6FA25" w:rsidR="04638DCA" w:rsidRDefault="04638DCA" w:rsidP="04638DCA">
      <w:pPr>
        <w:spacing w:after="0" w:line="276" w:lineRule="auto"/>
        <w:ind w:firstLine="720"/>
        <w:rPr>
          <w:rFonts w:ascii="Times New Roman" w:eastAsia="Times New Roman" w:hAnsi="Times New Roman" w:cs="Times New Roman"/>
        </w:rPr>
      </w:pPr>
    </w:p>
    <w:p w14:paraId="5699F277" w14:textId="5F1DD655" w:rsidR="04638DCA" w:rsidRDefault="00046848" w:rsidP="00D73B0F">
      <w:pPr>
        <w:pStyle w:val="Heading2"/>
        <w:numPr>
          <w:ilvl w:val="0"/>
          <w:numId w:val="9"/>
        </w:numPr>
      </w:pPr>
      <w:bookmarkStart w:id="17" w:name="_Toc196162248"/>
      <w:r>
        <w:lastRenderedPageBreak/>
        <w:t xml:space="preserve">Implementation and </w:t>
      </w:r>
      <w:r w:rsidR="00D3079A">
        <w:t>Development</w:t>
      </w:r>
      <w:r>
        <w:t xml:space="preserve"> Outcomes</w:t>
      </w:r>
      <w:bookmarkEnd w:id="17"/>
    </w:p>
    <w:p w14:paraId="68EA494F" w14:textId="42582AFF" w:rsidR="004D1E87" w:rsidRPr="004D1E87" w:rsidRDefault="00C064FD" w:rsidP="00D579B8">
      <w:pPr>
        <w:ind w:firstLine="720"/>
        <w:rPr>
          <w:rFonts w:ascii="Times New Roman" w:hAnsi="Times New Roman" w:cs="Times New Roman"/>
        </w:rPr>
      </w:pPr>
      <w:r>
        <w:rPr>
          <w:rFonts w:ascii="Times New Roman" w:hAnsi="Times New Roman" w:cs="Times New Roman"/>
        </w:rPr>
        <w:t xml:space="preserve">The development of HealthHub involved adapting original design goals to practical constraints encountered during implementation. While the website remains faithful to its mission, improving healthcare literacy and access, </w:t>
      </w:r>
      <w:r w:rsidR="00001E1D">
        <w:rPr>
          <w:rFonts w:ascii="Times New Roman" w:hAnsi="Times New Roman" w:cs="Times New Roman"/>
        </w:rPr>
        <w:t xml:space="preserve">several aspects of the technical plan evolved in response to data </w:t>
      </w:r>
      <w:r w:rsidR="00340F4A">
        <w:rPr>
          <w:rFonts w:ascii="Times New Roman" w:hAnsi="Times New Roman" w:cs="Times New Roman"/>
        </w:rPr>
        <w:t>availability, performance needs, and user experience optimization. This section</w:t>
      </w:r>
      <w:r w:rsidR="00A101CD">
        <w:rPr>
          <w:rFonts w:ascii="Times New Roman" w:hAnsi="Times New Roman" w:cs="Times New Roman"/>
        </w:rPr>
        <w:t xml:space="preserve"> highlights the most notable implementation changes and provides context for those decision. It also confirms the previously outlined design priorities</w:t>
      </w:r>
      <w:r w:rsidR="007163A5">
        <w:rPr>
          <w:rFonts w:ascii="Times New Roman" w:hAnsi="Times New Roman" w:cs="Times New Roman"/>
        </w:rPr>
        <w:t xml:space="preserve">, such as mobile-first layout, responsive user experience, and accessible navigation, </w:t>
      </w:r>
      <w:r w:rsidR="00A153FD">
        <w:rPr>
          <w:rFonts w:ascii="Times New Roman" w:hAnsi="Times New Roman" w:cs="Times New Roman"/>
        </w:rPr>
        <w:t xml:space="preserve">were successfully carried through to completion. </w:t>
      </w:r>
      <w:r w:rsidR="00340F4A">
        <w:rPr>
          <w:rFonts w:ascii="Times New Roman" w:hAnsi="Times New Roman" w:cs="Times New Roman"/>
        </w:rPr>
        <w:t xml:space="preserve"> </w:t>
      </w:r>
    </w:p>
    <w:p w14:paraId="40683DBC" w14:textId="341E6EAC" w:rsidR="004F0EA4" w:rsidRDefault="00854475" w:rsidP="004F0EA4">
      <w:pPr>
        <w:pStyle w:val="Heading3"/>
        <w:numPr>
          <w:ilvl w:val="1"/>
          <w:numId w:val="9"/>
        </w:numPr>
      </w:pPr>
      <w:bookmarkStart w:id="18" w:name="_Toc196162249"/>
      <w:r>
        <w:t>Provider Data Strategy and API Pivot</w:t>
      </w:r>
      <w:bookmarkEnd w:id="18"/>
      <w:r>
        <w:t xml:space="preserve"> </w:t>
      </w:r>
    </w:p>
    <w:p w14:paraId="5BB2DD62" w14:textId="19DA8694" w:rsidR="002F4CEF" w:rsidRPr="002F4CEF" w:rsidRDefault="002F4CEF" w:rsidP="002F4CEF">
      <w:pPr>
        <w:ind w:firstLine="720"/>
        <w:rPr>
          <w:rFonts w:ascii="Times New Roman" w:hAnsi="Times New Roman" w:cs="Times New Roman"/>
        </w:rPr>
      </w:pPr>
      <w:r>
        <w:rPr>
          <w:rFonts w:ascii="Times New Roman" w:hAnsi="Times New Roman" w:cs="Times New Roman"/>
        </w:rPr>
        <w:t>HealthHub</w:t>
      </w:r>
      <w:r w:rsidR="00DE7B99">
        <w:rPr>
          <w:rFonts w:ascii="Times New Roman" w:hAnsi="Times New Roman" w:cs="Times New Roman"/>
        </w:rPr>
        <w:t xml:space="preserve"> was initially </w:t>
      </w:r>
      <w:r w:rsidR="00DC3839">
        <w:rPr>
          <w:rFonts w:ascii="Times New Roman" w:hAnsi="Times New Roman" w:cs="Times New Roman"/>
        </w:rPr>
        <w:t>designed</w:t>
      </w:r>
      <w:r w:rsidR="00DE7B99">
        <w:rPr>
          <w:rFonts w:ascii="Times New Roman" w:hAnsi="Times New Roman" w:cs="Times New Roman"/>
        </w:rPr>
        <w:t xml:space="preserve"> to source provider information </w:t>
      </w:r>
      <w:r w:rsidR="00DC3839">
        <w:rPr>
          <w:rFonts w:ascii="Times New Roman" w:hAnsi="Times New Roman" w:cs="Times New Roman"/>
        </w:rPr>
        <w:t xml:space="preserve">using the Google Maps Places API. However, during development, it became clear that the Places API lacked sufficient detail for </w:t>
      </w:r>
      <w:r w:rsidR="00553742">
        <w:rPr>
          <w:rFonts w:ascii="Times New Roman" w:hAnsi="Times New Roman" w:cs="Times New Roman"/>
        </w:rPr>
        <w:t xml:space="preserve">loading provider data regarding specialty, insurance relevance, or facility type. To meet these </w:t>
      </w:r>
      <w:r w:rsidR="00C27F6C">
        <w:rPr>
          <w:rFonts w:ascii="Times New Roman" w:hAnsi="Times New Roman" w:cs="Times New Roman"/>
        </w:rPr>
        <w:t>requirements</w:t>
      </w:r>
      <w:r w:rsidR="00553742">
        <w:rPr>
          <w:rFonts w:ascii="Times New Roman" w:hAnsi="Times New Roman" w:cs="Times New Roman"/>
        </w:rPr>
        <w:t xml:space="preserve">, the team switched to the NPPES (National Plan and Enumeration System) API, which </w:t>
      </w:r>
      <w:r w:rsidR="00C27F6C">
        <w:rPr>
          <w:rFonts w:ascii="Times New Roman" w:hAnsi="Times New Roman" w:cs="Times New Roman"/>
        </w:rPr>
        <w:t xml:space="preserve">is provided by the Centers for Medicare &amp; Medicaid Services (CMS). This API </w:t>
      </w:r>
      <w:r w:rsidR="00A97A4F">
        <w:rPr>
          <w:rFonts w:ascii="Times New Roman" w:hAnsi="Times New Roman" w:cs="Times New Roman"/>
        </w:rPr>
        <w:t xml:space="preserve">offers structured data including taxonomy codes, full addresses, contact details, and facility level metadata. This transition allowed for more accurate and mission-aligned provider listings. </w:t>
      </w:r>
    </w:p>
    <w:p w14:paraId="29FF5F25" w14:textId="6B046090" w:rsidR="00B87741" w:rsidRDefault="00C415E8" w:rsidP="00B87741">
      <w:pPr>
        <w:pStyle w:val="Heading3"/>
        <w:numPr>
          <w:ilvl w:val="1"/>
          <w:numId w:val="9"/>
        </w:numPr>
      </w:pPr>
      <w:bookmarkStart w:id="19" w:name="_Toc196162250"/>
      <w:r>
        <w:t>Offline Provider Access: Scope and Limitations</w:t>
      </w:r>
      <w:bookmarkEnd w:id="19"/>
    </w:p>
    <w:p w14:paraId="4C23D8B8" w14:textId="4829BABD" w:rsidR="00D74E0D" w:rsidRPr="00D74E0D" w:rsidRDefault="00D74E0D" w:rsidP="00D74E0D">
      <w:pPr>
        <w:ind w:firstLine="720"/>
        <w:rPr>
          <w:rFonts w:ascii="Times New Roman" w:hAnsi="Times New Roman" w:cs="Times New Roman"/>
        </w:rPr>
      </w:pPr>
      <w:r>
        <w:rPr>
          <w:rFonts w:ascii="Times New Roman" w:hAnsi="Times New Roman" w:cs="Times New Roman"/>
        </w:rPr>
        <w:t xml:space="preserve">Offline functionality was a core design priority aimed at supporting users with poor or inconsistent internet access. While the original plan called for preloading all Ohio providers, the full dataset proved too large to include without compromising performance and </w:t>
      </w:r>
      <w:r w:rsidR="00F42777">
        <w:rPr>
          <w:rFonts w:ascii="Times New Roman" w:hAnsi="Times New Roman" w:cs="Times New Roman"/>
        </w:rPr>
        <w:t xml:space="preserve">load </w:t>
      </w:r>
      <w:r>
        <w:rPr>
          <w:rFonts w:ascii="Times New Roman" w:hAnsi="Times New Roman" w:cs="Times New Roman"/>
        </w:rPr>
        <w:t xml:space="preserve">speed. </w:t>
      </w:r>
      <w:r w:rsidR="006B42F5">
        <w:rPr>
          <w:rFonts w:ascii="Times New Roman" w:hAnsi="Times New Roman" w:cs="Times New Roman"/>
        </w:rPr>
        <w:t>Instead,</w:t>
      </w:r>
      <w:r w:rsidR="00F42777">
        <w:rPr>
          <w:rFonts w:ascii="Times New Roman" w:hAnsi="Times New Roman" w:cs="Times New Roman"/>
        </w:rPr>
        <w:t xml:space="preserve"> a compromised approach was implemented, balancing offline access and </w:t>
      </w:r>
      <w:r w:rsidR="006B42F5">
        <w:rPr>
          <w:rFonts w:ascii="Times New Roman" w:hAnsi="Times New Roman" w:cs="Times New Roman"/>
        </w:rPr>
        <w:t>general website functionality. A curated fallback JSON file includes providers only from central Ohio (the current target demographic), ensuring offline access remains possible within a key underserved region. Users can input a ZIP code to view providers from this local file with a matching ZIP code. Due to size limitations, ZIP-radius proximity matching is not available offline. To support broader searches when online, a ZIP code API is used to fetch nearby ZIP codes based on user-entered or geolocated coordinates. This avoids storing thousands of ZIP codes stored locally and reduces unnecessary code overhead.</w:t>
      </w:r>
    </w:p>
    <w:p w14:paraId="03293BD6" w14:textId="4708AC4D" w:rsidR="001C6B33" w:rsidRDefault="001C6B33" w:rsidP="001C6B33">
      <w:pPr>
        <w:pStyle w:val="Heading3"/>
        <w:numPr>
          <w:ilvl w:val="1"/>
          <w:numId w:val="9"/>
        </w:numPr>
      </w:pPr>
      <w:bookmarkStart w:id="20" w:name="_Toc196162251"/>
      <w:r>
        <w:t>Processing and Filtering Provider Data</w:t>
      </w:r>
      <w:bookmarkEnd w:id="20"/>
    </w:p>
    <w:p w14:paraId="3D71365B" w14:textId="50B48BE1" w:rsidR="00565962" w:rsidRDefault="00D83032" w:rsidP="00804BE5">
      <w:pPr>
        <w:spacing w:after="0"/>
        <w:ind w:firstLine="720"/>
        <w:rPr>
          <w:rFonts w:ascii="Times New Roman" w:hAnsi="Times New Roman" w:cs="Times New Roman"/>
        </w:rPr>
      </w:pPr>
      <w:r>
        <w:rPr>
          <w:rFonts w:ascii="Times New Roman" w:hAnsi="Times New Roman" w:cs="Times New Roman"/>
        </w:rPr>
        <w:t xml:space="preserve">One important implementation change was the decision to filter and process provider data before displaying it users, rather than showing raw API results. While the NPPES API offered the detailed provider </w:t>
      </w:r>
      <w:r w:rsidR="0059204E">
        <w:rPr>
          <w:rFonts w:ascii="Times New Roman" w:hAnsi="Times New Roman" w:cs="Times New Roman"/>
        </w:rPr>
        <w:t xml:space="preserve">data </w:t>
      </w:r>
      <w:r>
        <w:rPr>
          <w:rFonts w:ascii="Times New Roman" w:hAnsi="Times New Roman" w:cs="Times New Roman"/>
        </w:rPr>
        <w:t>that HealthHub needed, it also returned a large volume of entries unrelated to primary care or accessible services. These results included suppliers, administrative offices and specialty facilities outside the scope of this project. To ensure clarity and relevance, the team implemented a multi-step filtering process to clean and prioritize the data.</w:t>
      </w:r>
    </w:p>
    <w:p w14:paraId="529D0B48" w14:textId="0B502E81" w:rsidR="00D83032" w:rsidRDefault="00D83032" w:rsidP="00804BE5">
      <w:pPr>
        <w:spacing w:after="0"/>
        <w:ind w:firstLine="720"/>
        <w:rPr>
          <w:rFonts w:ascii="Times New Roman" w:hAnsi="Times New Roman" w:cs="Times New Roman"/>
        </w:rPr>
      </w:pPr>
      <w:r>
        <w:rPr>
          <w:rFonts w:ascii="Times New Roman" w:hAnsi="Times New Roman" w:cs="Times New Roman"/>
        </w:rPr>
        <w:lastRenderedPageBreak/>
        <w:t xml:space="preserve">The first layer of filtering used a whitelist of taxonomy codes to include only relevant provider types such as primary care physicians, OB/GYNs, pediatricians, mental health professionals, hospitals, and urgent care clinics. This eliminated noise and focused the search on facilities that the users would realistically visit for general or chronic health needs. </w:t>
      </w:r>
    </w:p>
    <w:p w14:paraId="7772208D" w14:textId="77777777" w:rsidR="00D83032" w:rsidRDefault="00D83032" w:rsidP="00804BE5">
      <w:pPr>
        <w:spacing w:after="0"/>
        <w:ind w:firstLine="720"/>
        <w:rPr>
          <w:rFonts w:ascii="Times New Roman" w:hAnsi="Times New Roman" w:cs="Times New Roman"/>
        </w:rPr>
      </w:pPr>
      <w:r>
        <w:rPr>
          <w:rFonts w:ascii="Times New Roman" w:hAnsi="Times New Roman" w:cs="Times New Roman"/>
        </w:rPr>
        <w:t xml:space="preserve">To further streamline the user experience, a deduplication process was implemented to merge provider records that referred to the same organization. Using a name normalization function and geographic proximity check (within 2 miles), entries with similar names and locations were grouped into a single provider card. These merged cards combined specialty information and unified contact details, reducing visual clutter and avoiding confusion. This is the process that prevented the user from seeing multiple doctors working in the same facility or multiple departments of the same clinic as separate entries. </w:t>
      </w:r>
    </w:p>
    <w:p w14:paraId="19B50115" w14:textId="4FF75486" w:rsidR="00D62D2C" w:rsidRDefault="00D83032" w:rsidP="00804BE5">
      <w:pPr>
        <w:spacing w:after="0"/>
        <w:ind w:firstLine="720"/>
        <w:rPr>
          <w:rFonts w:ascii="Times New Roman" w:hAnsi="Times New Roman" w:cs="Times New Roman"/>
        </w:rPr>
      </w:pPr>
      <w:r>
        <w:rPr>
          <w:rFonts w:ascii="Times New Roman" w:hAnsi="Times New Roman" w:cs="Times New Roman"/>
        </w:rPr>
        <w:t xml:space="preserve">Lastly, to ensure responsive performance and prevent information overload, results were </w:t>
      </w:r>
      <w:r w:rsidR="003B5A76">
        <w:rPr>
          <w:rFonts w:ascii="Times New Roman" w:hAnsi="Times New Roman" w:cs="Times New Roman"/>
        </w:rPr>
        <w:t>limited to providers within a 30-mile radius of the user’s location or entered ZIP code. A maximum of 20 provider groups are shown per search. This constraint main</w:t>
      </w:r>
      <w:r w:rsidR="00D62D2C">
        <w:rPr>
          <w:rFonts w:ascii="Times New Roman" w:hAnsi="Times New Roman" w:cs="Times New Roman"/>
        </w:rPr>
        <w:t xml:space="preserve">tains a lightweight, focused, and navigable results interface, especially important in low-bandwidth environments. </w:t>
      </w:r>
    </w:p>
    <w:p w14:paraId="1B0DD5D8" w14:textId="0EE29B32" w:rsidR="00D83032" w:rsidRPr="00565962" w:rsidRDefault="00D62D2C" w:rsidP="00804BE5">
      <w:pPr>
        <w:spacing w:after="0"/>
        <w:ind w:firstLine="720"/>
        <w:rPr>
          <w:rFonts w:ascii="Times New Roman" w:hAnsi="Times New Roman" w:cs="Times New Roman"/>
        </w:rPr>
      </w:pPr>
      <w:r>
        <w:rPr>
          <w:rFonts w:ascii="Times New Roman" w:hAnsi="Times New Roman" w:cs="Times New Roman"/>
        </w:rPr>
        <w:t>This layered filtering strategy enhanced the usability and precision of HealthHub’s provider search, ensuring that users receive information that is both meaningful and manageable.</w:t>
      </w:r>
    </w:p>
    <w:p w14:paraId="0D24491B" w14:textId="091DEDEA" w:rsidR="00C123C3" w:rsidRPr="00C123C3" w:rsidRDefault="00DC1E63" w:rsidP="00C123C3">
      <w:pPr>
        <w:pStyle w:val="Heading3"/>
        <w:numPr>
          <w:ilvl w:val="1"/>
          <w:numId w:val="9"/>
        </w:numPr>
      </w:pPr>
      <w:bookmarkStart w:id="21" w:name="_Toc196162252"/>
      <w:r>
        <w:t>Modular Content Delivery</w:t>
      </w:r>
      <w:bookmarkEnd w:id="21"/>
      <w:r w:rsidR="00D3079A">
        <w:t xml:space="preserve"> </w:t>
      </w:r>
    </w:p>
    <w:p w14:paraId="3D1AD242" w14:textId="77777777" w:rsidR="00B03FB0" w:rsidRDefault="0010556C" w:rsidP="00B03FB0">
      <w:pPr>
        <w:spacing w:after="0"/>
        <w:ind w:firstLine="720"/>
        <w:rPr>
          <w:rFonts w:ascii="Times New Roman" w:hAnsi="Times New Roman" w:cs="Times New Roman"/>
        </w:rPr>
      </w:pPr>
      <w:r>
        <w:rPr>
          <w:rFonts w:ascii="Times New Roman" w:hAnsi="Times New Roman" w:cs="Times New Roman"/>
        </w:rPr>
        <w:t xml:space="preserve">The original plan for delivering health terminology and frequently asked questions was to directly include the content in the HTML pages. However, as development progressed, the team identified a more maintainable and scalable solution: storing this content externally in structured JavaScript-based JSON files and injecting it </w:t>
      </w:r>
      <w:r w:rsidR="004B2D0E">
        <w:rPr>
          <w:rFonts w:ascii="Times New Roman" w:hAnsi="Times New Roman" w:cs="Times New Roman"/>
        </w:rPr>
        <w:t>int</w:t>
      </w:r>
      <w:r>
        <w:rPr>
          <w:rFonts w:ascii="Times New Roman" w:hAnsi="Times New Roman" w:cs="Times New Roman"/>
        </w:rPr>
        <w:t xml:space="preserve">o the page dynamically using JavaScript. </w:t>
      </w:r>
      <w:r w:rsidR="004B2D0E">
        <w:rPr>
          <w:rFonts w:ascii="Times New Roman" w:hAnsi="Times New Roman" w:cs="Times New Roman"/>
        </w:rPr>
        <w:t xml:space="preserve">This approach was discussed with usage in provider information, but it was not until development that the use case in these pages was discovered. </w:t>
      </w:r>
    </w:p>
    <w:p w14:paraId="40C66DFF" w14:textId="26A2581B" w:rsidR="001C6B33" w:rsidRDefault="004B2D0E" w:rsidP="00B03FB0">
      <w:pPr>
        <w:spacing w:after="0"/>
        <w:ind w:firstLine="720"/>
        <w:rPr>
          <w:rFonts w:ascii="Times New Roman" w:hAnsi="Times New Roman" w:cs="Times New Roman"/>
        </w:rPr>
      </w:pPr>
      <w:r>
        <w:rPr>
          <w:rFonts w:ascii="Times New Roman" w:hAnsi="Times New Roman" w:cs="Times New Roman"/>
        </w:rPr>
        <w:t xml:space="preserve">This strategy offered </w:t>
      </w:r>
      <w:r w:rsidR="00B03FB0">
        <w:rPr>
          <w:rFonts w:ascii="Times New Roman" w:hAnsi="Times New Roman" w:cs="Times New Roman"/>
        </w:rPr>
        <w:t>several advantages that align with the platform’s goal. First, it provided a clean separation between content and layout, allowing team members to easily update or expand the set of terms of FAQs without needing to modify any HTML. Secondly, the dynamic content loading script ensured that all entries followed a uniform structure and expandable interface, improving both consistency and accessibility. Third, by externalizing the data, the site becomes far more adaptable to future needs, such as supporting multiple languages, organizing by category, or adding a search functionality without overhauling the entire page structure. This change ultimately increased the platform’s flexibility while maintaining its commitment to accessibility and clarity in health education.</w:t>
      </w:r>
      <w:r w:rsidR="0010556C">
        <w:rPr>
          <w:rFonts w:ascii="Times New Roman" w:hAnsi="Times New Roman" w:cs="Times New Roman"/>
        </w:rPr>
        <w:t xml:space="preserve"> </w:t>
      </w:r>
    </w:p>
    <w:p w14:paraId="1D5F2392" w14:textId="77777777" w:rsidR="009D75D6" w:rsidRDefault="009D75D6" w:rsidP="009D75D6">
      <w:pPr>
        <w:spacing w:after="0"/>
        <w:rPr>
          <w:rFonts w:ascii="Times New Roman" w:hAnsi="Times New Roman" w:cs="Times New Roman"/>
          <w:b/>
          <w:bCs/>
        </w:rPr>
      </w:pPr>
    </w:p>
    <w:p w14:paraId="6DF724BB" w14:textId="23054CC7" w:rsidR="009D75D6" w:rsidRPr="009D75D6" w:rsidRDefault="009D75D6" w:rsidP="009D75D6">
      <w:pPr>
        <w:spacing w:after="0"/>
        <w:rPr>
          <w:rFonts w:ascii="Times New Roman" w:hAnsi="Times New Roman" w:cs="Times New Roman"/>
          <w:b/>
          <w:bCs/>
        </w:rPr>
      </w:pPr>
      <w:r>
        <w:rPr>
          <w:rFonts w:ascii="Times New Roman" w:hAnsi="Times New Roman" w:cs="Times New Roman"/>
          <w:b/>
          <w:bCs/>
        </w:rPr>
        <w:t>Final Observations</w:t>
      </w:r>
    </w:p>
    <w:p w14:paraId="33265C0B" w14:textId="5ED32D42" w:rsidR="00E122AE" w:rsidRDefault="00F81BE4" w:rsidP="007C5A29">
      <w:pPr>
        <w:spacing w:after="0"/>
        <w:ind w:firstLine="720"/>
        <w:rPr>
          <w:rFonts w:ascii="Times New Roman" w:hAnsi="Times New Roman" w:cs="Times New Roman"/>
        </w:rPr>
      </w:pPr>
      <w:r>
        <w:rPr>
          <w:rFonts w:ascii="Times New Roman" w:hAnsi="Times New Roman" w:cs="Times New Roman"/>
        </w:rPr>
        <w:t>HealthHub successfully evolved from its original concept into a working, user centered platform</w:t>
      </w:r>
      <w:r w:rsidR="00237EF2">
        <w:rPr>
          <w:rFonts w:ascii="Times New Roman" w:hAnsi="Times New Roman" w:cs="Times New Roman"/>
        </w:rPr>
        <w:t xml:space="preserve"> </w:t>
      </w:r>
      <w:r>
        <w:rPr>
          <w:rFonts w:ascii="Times New Roman" w:hAnsi="Times New Roman" w:cs="Times New Roman"/>
        </w:rPr>
        <w:t xml:space="preserve">that delivers practical healthcare information and provider access tools to underserved communities. While several technical strategies were adjusted – particularly around API capabilities, data volume, and offline storage – these changes enabled a more scalable and </w:t>
      </w:r>
      <w:r>
        <w:rPr>
          <w:rFonts w:ascii="Times New Roman" w:hAnsi="Times New Roman" w:cs="Times New Roman"/>
        </w:rPr>
        <w:lastRenderedPageBreak/>
        <w:t>maintainable solution. The provider search system now delivers focused, relevant results through custom filtering and intelligent deduplication, while the modular literacy content framework ensures clarity and adaptability for future growth. Most importantly, HealthHub meets its core objectives: empowering users with understandable health information, helping them navigate available care options, and reducing access barriers in rural and low-connectivity regions.</w:t>
      </w:r>
      <w:r w:rsidR="007C5A29">
        <w:rPr>
          <w:rFonts w:ascii="Times New Roman" w:hAnsi="Times New Roman" w:cs="Times New Roman"/>
        </w:rPr>
        <w:t xml:space="preserve"> These outcomes reinforce the platform’s value as a sustainable model for health equity.</w:t>
      </w:r>
    </w:p>
    <w:p w14:paraId="495E5896" w14:textId="16A783E8" w:rsidR="00E122AE" w:rsidRDefault="00E122AE" w:rsidP="00D73B0F">
      <w:pPr>
        <w:pStyle w:val="Heading2"/>
        <w:numPr>
          <w:ilvl w:val="0"/>
          <w:numId w:val="9"/>
        </w:numPr>
      </w:pPr>
      <w:bookmarkStart w:id="22" w:name="_Toc196162253"/>
      <w:r>
        <w:t>Conclusion and Future Work</w:t>
      </w:r>
      <w:bookmarkEnd w:id="22"/>
    </w:p>
    <w:p w14:paraId="3A4ECEA4" w14:textId="6A77015B" w:rsidR="00E122AE" w:rsidRDefault="00E122AE" w:rsidP="006D38DF">
      <w:pPr>
        <w:spacing w:after="0"/>
        <w:ind w:firstLine="720"/>
        <w:rPr>
          <w:rFonts w:ascii="Times New Roman" w:hAnsi="Times New Roman" w:cs="Times New Roman"/>
        </w:rPr>
      </w:pPr>
      <w:r>
        <w:rPr>
          <w:rFonts w:ascii="Times New Roman" w:hAnsi="Times New Roman" w:cs="Times New Roman"/>
        </w:rPr>
        <w:t xml:space="preserve">HealthHub represents a step forward in addressing healthcare access and literacy disparities in rural communities. </w:t>
      </w:r>
      <w:r w:rsidR="00897FAF">
        <w:rPr>
          <w:rFonts w:ascii="Times New Roman" w:hAnsi="Times New Roman" w:cs="Times New Roman"/>
        </w:rPr>
        <w:t xml:space="preserve">Through thoughtful research, human-centered design, and technical innovation, the project demonstrates how modular, low-cost digital tools can be tailored to meet the needs of underserved populations – even in areas with limited connectivity, digital infrastructure, or health literacy. </w:t>
      </w:r>
    </w:p>
    <w:p w14:paraId="1996025A" w14:textId="7C8F70E5" w:rsidR="00897FAF" w:rsidRDefault="00897FAF" w:rsidP="006D38DF">
      <w:pPr>
        <w:spacing w:after="0"/>
        <w:ind w:firstLine="720"/>
        <w:rPr>
          <w:rFonts w:ascii="Times New Roman" w:hAnsi="Times New Roman" w:cs="Times New Roman"/>
        </w:rPr>
      </w:pPr>
      <w:r>
        <w:rPr>
          <w:rFonts w:ascii="Times New Roman" w:hAnsi="Times New Roman" w:cs="Times New Roman"/>
        </w:rPr>
        <w:t xml:space="preserve">The platform’s mobile first layout, offline functionality, and accessible health education tools were intentionally designed to overcome the systemic barriers identified during the research phase. Its integration of provider mapping, modular health content, and a lightweight data framework positions HealthHub as both a practical solution and a salable model for future applications. </w:t>
      </w:r>
    </w:p>
    <w:p w14:paraId="40121A82" w14:textId="2172FB70" w:rsidR="00897FAF" w:rsidRDefault="00897FAF" w:rsidP="006D38DF">
      <w:pPr>
        <w:spacing w:after="0"/>
        <w:ind w:firstLine="720"/>
        <w:rPr>
          <w:rFonts w:ascii="Times New Roman" w:hAnsi="Times New Roman" w:cs="Times New Roman"/>
        </w:rPr>
      </w:pPr>
      <w:r>
        <w:rPr>
          <w:rFonts w:ascii="Times New Roman" w:hAnsi="Times New Roman" w:cs="Times New Roman"/>
        </w:rPr>
        <w:t xml:space="preserve">Looking ahead, there are several promising directions for expansion and refinement. These include broadening geographic coverage for offline functionality beyond central Ohio, adding multilingual content to serve a more diverse user base, and incorporating advanced features such as specialty filtering, appointment navigation tools, or patient reviews. Establishing partnerships with public health departments, community organizations, or healthcare systems could further enhance data accuracy, outreach, and sustainability. </w:t>
      </w:r>
    </w:p>
    <w:p w14:paraId="121E867F" w14:textId="78B18CD1" w:rsidR="00897FAF" w:rsidRPr="00E122AE" w:rsidRDefault="00C07B90" w:rsidP="006D38DF">
      <w:pPr>
        <w:spacing w:after="0"/>
        <w:ind w:firstLine="720"/>
        <w:rPr>
          <w:rFonts w:ascii="Times New Roman" w:hAnsi="Times New Roman" w:cs="Times New Roman"/>
        </w:rPr>
      </w:pPr>
      <w:r>
        <w:rPr>
          <w:rFonts w:ascii="Times New Roman" w:hAnsi="Times New Roman" w:cs="Times New Roman"/>
        </w:rPr>
        <w:t xml:space="preserve">HealthHub demonstrates how research-informed design and practical development can be combined to address real-world challenges in healthcare access and digital equity. The platform provides a fully functional example of how </w:t>
      </w:r>
      <w:r w:rsidR="00E04FD0">
        <w:rPr>
          <w:rFonts w:ascii="Times New Roman" w:hAnsi="Times New Roman" w:cs="Times New Roman"/>
        </w:rPr>
        <w:t>simple, scalable tools can improve health literacy and connect individuals with essential care resources. While future improvements could enhance its reach and functional</w:t>
      </w:r>
      <w:r w:rsidR="006D38DF">
        <w:rPr>
          <w:rFonts w:ascii="Times New Roman" w:hAnsi="Times New Roman" w:cs="Times New Roman"/>
        </w:rPr>
        <w:t xml:space="preserve">ity, the current version establishes a strong foundation for accessible, user-centered digital health solutions. HealthHub reinforces the importance of designing with empathy, adaptability, and long-term usability in mind. </w:t>
      </w:r>
    </w:p>
    <w:p w14:paraId="39EADEAA" w14:textId="4B1DCD2C" w:rsidR="00B2DF6F" w:rsidRPr="0006093B" w:rsidRDefault="00BB30A7" w:rsidP="0006093B">
      <w:pPr>
        <w:pStyle w:val="Heading3"/>
        <w:ind w:left="0" w:firstLine="0"/>
        <w:rPr>
          <w:rFonts w:eastAsiaTheme="minorEastAsia"/>
          <w:color w:val="auto"/>
          <w:sz w:val="24"/>
          <w:szCs w:val="24"/>
        </w:rPr>
      </w:pPr>
      <w:r>
        <w:br w:type="page"/>
      </w:r>
      <w:bookmarkStart w:id="23" w:name="_Toc196162254"/>
      <w:r w:rsidR="00497CC7">
        <w:lastRenderedPageBreak/>
        <w:t>References:</w:t>
      </w:r>
      <w:bookmarkEnd w:id="23"/>
    </w:p>
    <w:p w14:paraId="74FF9D2B" w14:textId="77777777" w:rsidR="00AD06A7" w:rsidRPr="00AD06A7" w:rsidRDefault="00ED231C" w:rsidP="00AD06A7">
      <w:pPr>
        <w:pStyle w:val="Bibliography"/>
        <w:rPr>
          <w:rFonts w:ascii="Times New Roman" w:hAnsi="Times New Roman" w:cs="Times New Roman"/>
        </w:rPr>
      </w:pPr>
      <w:r>
        <w:fldChar w:fldCharType="begin"/>
      </w:r>
      <w:r w:rsidR="00A06BB7">
        <w:instrText xml:space="preserve"> ADDIN ZOTERO_BIBL {"uncited":[],"omitted":[],"custom":[]} CSL_BIBLIOGRAPHY </w:instrText>
      </w:r>
      <w:r>
        <w:fldChar w:fldCharType="separate"/>
      </w:r>
      <w:r w:rsidR="00AD06A7" w:rsidRPr="00AD06A7">
        <w:rPr>
          <w:rFonts w:ascii="Times New Roman" w:hAnsi="Times New Roman" w:cs="Times New Roman"/>
        </w:rPr>
        <w:t>[1]</w:t>
      </w:r>
      <w:r w:rsidR="00AD06A7" w:rsidRPr="00AD06A7">
        <w:tab/>
      </w:r>
      <w:r w:rsidR="00AD06A7" w:rsidRPr="00AD06A7">
        <w:rPr>
          <w:rFonts w:ascii="Times New Roman" w:hAnsi="Times New Roman" w:cs="Times New Roman"/>
        </w:rPr>
        <w:t>“Rural Ohio faces tough healthcare challenges.” Accessed: Feb. 26, 2025. [Online]. Available: https://www.news5cleveland.com/news/local-news/rural-ohio-faces-tough-healthcare-challenges</w:t>
      </w:r>
    </w:p>
    <w:p w14:paraId="0D3D6938"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[2]</w:t>
      </w:r>
      <w:r w:rsidRPr="00AD06A7">
        <w:tab/>
      </w:r>
      <w:r w:rsidRPr="00AD06A7">
        <w:rPr>
          <w:rFonts w:ascii="Times New Roman" w:hAnsi="Times New Roman" w:cs="Times New Roman"/>
        </w:rPr>
        <w:t>“08/16/2024: Graphic of the week: Access to health providers in rural Ohio | News.” Accessed: Feb. 26, 2025. [Online]. Available: https://www.healthpolicyohio.org/health-policy-news/2024/08/16/graphic-of-the-week-access-to-health-providers-in-rural-ohio</w:t>
      </w:r>
    </w:p>
    <w:p w14:paraId="07FA40B8"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[3]</w:t>
      </w:r>
      <w:r w:rsidRPr="00AD06A7">
        <w:tab/>
      </w:r>
      <w:r w:rsidRPr="00AD06A7">
        <w:rPr>
          <w:rFonts w:ascii="Times New Roman" w:hAnsi="Times New Roman" w:cs="Times New Roman"/>
        </w:rPr>
        <w:t>K. Morrison, “Cultural &amp; Linguistic Competency for Improved Health Outcomes in Ohio”.</w:t>
      </w:r>
    </w:p>
    <w:p w14:paraId="26918F3D"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[4]</w:t>
      </w:r>
      <w:r w:rsidRPr="00AD06A7">
        <w:tab/>
      </w:r>
      <w:r w:rsidRPr="00AD06A7">
        <w:rPr>
          <w:rFonts w:ascii="Times New Roman" w:hAnsi="Times New Roman" w:cs="Times New Roman"/>
        </w:rPr>
        <w:t>“A Glimpse into Menstrual Health Literacy in Appalachian Ohio.” Accessed: Feb. 26, 2025. [Online]. Available: https://scholarworks.indianapolis.iu.edu/items/89412ade-3962-4ac1-8b15-eb7710529655</w:t>
      </w:r>
    </w:p>
    <w:p w14:paraId="3930DA12"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[5]</w:t>
      </w:r>
      <w:r w:rsidRPr="00AD06A7">
        <w:tab/>
      </w:r>
      <w:r w:rsidRPr="00AD06A7">
        <w:rPr>
          <w:rFonts w:ascii="Times New Roman" w:hAnsi="Times New Roman" w:cs="Times New Roman"/>
        </w:rPr>
        <w:t>“Health Literacy Among the Amish: Measuring a Complex Concept Among a Unique Population - PMC.” Accessed: Feb. 26, 2025. [Online]. Available: https://pmc.ncbi.nlm.nih.gov/articles/PMC3790258/</w:t>
      </w:r>
    </w:p>
    <w:p w14:paraId="222AC63F"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[6]</w:t>
      </w:r>
      <w:r w:rsidRPr="00AD06A7">
        <w:tab/>
      </w:r>
      <w:r w:rsidRPr="00AD06A7">
        <w:rPr>
          <w:rFonts w:ascii="Times New Roman" w:hAnsi="Times New Roman" w:cs="Times New Roman"/>
        </w:rPr>
        <w:t>“Healthcare Access in Rural Communities Overview - Rural Health Information Hub.” Accessed: Mar. 30, 2025. [Online]. Available: https://www.ruralhealthinfo.org/topics/healthcare-access</w:t>
      </w:r>
    </w:p>
    <w:p w14:paraId="5E043354"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[7]</w:t>
      </w:r>
      <w:r w:rsidRPr="00AD06A7">
        <w:tab/>
      </w:r>
      <w:r w:rsidRPr="00AD06A7">
        <w:rPr>
          <w:rFonts w:ascii="Times New Roman" w:hAnsi="Times New Roman" w:cs="Times New Roman"/>
        </w:rPr>
        <w:t>“Access to Health Care in Rural America: Current Trends and Key Challenges,” ASPE. Accessed: Mar. 30, 2025. [Online]. Available: http://aspe.hhs.gov/reports/health-care-rural-america</w:t>
      </w:r>
    </w:p>
    <w:p w14:paraId="6232128D"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[8]</w:t>
      </w:r>
      <w:r w:rsidRPr="00AD06A7">
        <w:tab/>
      </w:r>
      <w:r w:rsidRPr="00AD06A7">
        <w:rPr>
          <w:rFonts w:ascii="Times New Roman" w:hAnsi="Times New Roman" w:cs="Times New Roman"/>
        </w:rPr>
        <w:t>“RuralHealthValue.” Accessed: Mar. 30, 2025. [Online]. Available: https://ruralhealthvalue.public-health.uiowa.edu/briefs.html</w:t>
      </w:r>
    </w:p>
    <w:p w14:paraId="35FEA0C9"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[9]</w:t>
      </w:r>
      <w:r w:rsidRPr="00AD06A7">
        <w:tab/>
      </w:r>
      <w:r w:rsidRPr="00AD06A7">
        <w:rPr>
          <w:rFonts w:ascii="Times New Roman" w:hAnsi="Times New Roman" w:cs="Times New Roman"/>
        </w:rPr>
        <w:t>CDC, “Rural Public Health,” Rural Health. Accessed: Feb. 26, 2025. [Online]. Available: https://www.cdc.gov/rural-health/php/index.html</w:t>
      </w:r>
    </w:p>
    <w:p w14:paraId="046B18A3"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[10]</w:t>
      </w:r>
      <w:r w:rsidRPr="00AD06A7">
        <w:tab/>
      </w:r>
      <w:r w:rsidRPr="00AD06A7">
        <w:rPr>
          <w:rFonts w:ascii="Times New Roman" w:hAnsi="Times New Roman" w:cs="Times New Roman"/>
        </w:rPr>
        <w:t>“Tomorrow’s Doctors, Tomorrow’s Cures | AAMC.” Accessed: Feb. 26, 2025. [Online]. Available: https://www.aamc.org/</w:t>
      </w:r>
    </w:p>
    <w:p w14:paraId="1B9CE1FC"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[11]</w:t>
      </w:r>
      <w:r w:rsidRPr="00AD06A7">
        <w:tab/>
      </w:r>
      <w:r w:rsidRPr="00AD06A7">
        <w:rPr>
          <w:rFonts w:ascii="Times New Roman" w:hAnsi="Times New Roman" w:cs="Times New Roman"/>
        </w:rPr>
        <w:t>“The Health Literacy of America’s Adults: Results from the 2003 National Assessment of Adult Literacy | IES.” Accessed: Feb. 26, 2025. [Online]. Available: https://nces.ed.gov/use-work/resource-library/report/statistical-analysis-report/health-literacy-americas-adults-results-2003-national-assessment-adult-literacy?pubid=2006483</w:t>
      </w:r>
    </w:p>
    <w:p w14:paraId="6C963FEF"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[12]</w:t>
      </w:r>
      <w:r w:rsidRPr="00AD06A7">
        <w:tab/>
      </w:r>
      <w:r w:rsidRPr="00AD06A7">
        <w:rPr>
          <w:rFonts w:ascii="Times New Roman" w:hAnsi="Times New Roman" w:cs="Times New Roman"/>
        </w:rPr>
        <w:t>“Rural Health | HRSA.” Accessed: Feb. 26, 2025. [Online]. Available: https://www.hrsa.gov/rural-health</w:t>
      </w:r>
    </w:p>
    <w:p w14:paraId="5B1FA74A"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[13]</w:t>
      </w:r>
      <w:r w:rsidRPr="00AD06A7">
        <w:tab/>
      </w:r>
      <w:r w:rsidRPr="00AD06A7">
        <w:rPr>
          <w:rFonts w:ascii="Times New Roman" w:hAnsi="Times New Roman" w:cs="Times New Roman"/>
        </w:rPr>
        <w:t>U. C. Bureau, “2020 Decennial Census Data Tables,” Census.gov. Accessed: Feb. 27, 2025. [Online]. Available: https://www.census.gov/programs-surveys/decennial-census/decade/2020/2020-tables.html</w:t>
      </w:r>
    </w:p>
    <w:p w14:paraId="68619846"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[14]</w:t>
      </w:r>
      <w:r w:rsidRPr="00AD06A7">
        <w:tab/>
      </w:r>
      <w:r w:rsidRPr="00AD06A7">
        <w:rPr>
          <w:rFonts w:ascii="Times New Roman" w:hAnsi="Times New Roman" w:cs="Times New Roman"/>
        </w:rPr>
        <w:t>“The Amish in Ohio: 2024 Guide (70+ Communities) - Amish America.” Accessed: Feb. 26, 2025. [Online]. Available: https://amishamerica.com/ohio-amish/</w:t>
      </w:r>
    </w:p>
    <w:p w14:paraId="031B9FD5"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[15]</w:t>
      </w:r>
      <w:r w:rsidRPr="00AD06A7">
        <w:tab/>
      </w:r>
      <w:r w:rsidRPr="00AD06A7">
        <w:rPr>
          <w:rFonts w:ascii="Times New Roman" w:hAnsi="Times New Roman" w:cs="Times New Roman"/>
        </w:rPr>
        <w:t>O. R. H. Association, “Ohio Rural Health Improvement Plan.” Accessed: Feb. 26, 2025. [Online]. Available: https://www.ohioruralhealth.org/ohio-rural-health-improvement-plan</w:t>
      </w:r>
    </w:p>
    <w:p w14:paraId="55CF5F28"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[16]</w:t>
      </w:r>
      <w:r w:rsidRPr="00AD06A7">
        <w:tab/>
      </w:r>
      <w:r w:rsidRPr="00AD06A7">
        <w:rPr>
          <w:rFonts w:ascii="Times New Roman" w:hAnsi="Times New Roman" w:cs="Times New Roman"/>
        </w:rPr>
        <w:t xml:space="preserve">M. Morrone, N. Kruse, and A. Chadwick, “Environmental and Health Disparities in Appalachian Ohio: Perceptions and Realities,” </w:t>
      </w:r>
      <w:r w:rsidRPr="00AD06A7">
        <w:rPr>
          <w:rFonts w:ascii="Times New Roman" w:hAnsi="Times New Roman" w:cs="Times New Roman"/>
          <w:i/>
          <w:iCs/>
        </w:rPr>
        <w:t>J. Health Disparities Res. Pract.</w:t>
      </w:r>
      <w:r w:rsidRPr="00AD06A7">
        <w:rPr>
          <w:rFonts w:ascii="Times New Roman" w:hAnsi="Times New Roman" w:cs="Times New Roman"/>
        </w:rPr>
        <w:t>, vol. 7, no. 5, Jan. 2015, [Online]. Available: https://digitalscholarship.unlv.edu/jhdrp/vol7/iss5/5</w:t>
      </w:r>
    </w:p>
    <w:p w14:paraId="0F8264E4"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[17]</w:t>
      </w:r>
      <w:r w:rsidRPr="00AD06A7">
        <w:tab/>
      </w:r>
      <w:r w:rsidRPr="00AD06A7">
        <w:rPr>
          <w:rFonts w:ascii="Times New Roman" w:hAnsi="Times New Roman" w:cs="Times New Roman"/>
        </w:rPr>
        <w:t>“Broadband expansion helps rural Ohio residents connect.” Accessed: Feb. 26, 2025. [Online]. Available: https://spectrumnews1.com/oh/columbus/news/2024/11/18/broadband-expansion-helps-rural-residents-connect-</w:t>
      </w:r>
    </w:p>
    <w:p w14:paraId="186543C4"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lastRenderedPageBreak/>
        <w:t>[18]</w:t>
      </w:r>
      <w:r w:rsidRPr="00AD06A7">
        <w:tab/>
      </w:r>
      <w:r w:rsidRPr="00AD06A7">
        <w:rPr>
          <w:rFonts w:ascii="Times New Roman" w:hAnsi="Times New Roman" w:cs="Times New Roman"/>
        </w:rPr>
        <w:t>M. Henry, “New report explores barriers to health care access in rural Ohio • Ohio Capital Journal,” Ohio Capital Journal. Accessed: Feb. 26, 2025. [Online]. Available: https://ohiocapitaljournal.com/2024/09/09/new-report-explores-barriers-to-health-care-access-in-rural-ohio/</w:t>
      </w:r>
    </w:p>
    <w:p w14:paraId="7FE56DDF"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[19]</w:t>
      </w:r>
      <w:r w:rsidRPr="00AD06A7">
        <w:tab/>
      </w:r>
      <w:r w:rsidRPr="00AD06A7">
        <w:rPr>
          <w:rFonts w:ascii="Times New Roman" w:hAnsi="Times New Roman" w:cs="Times New Roman"/>
        </w:rPr>
        <w:t>“08/30/2024: New HPIO data snapshot highlights health challenges in rural, Appalachian Ohio | News.” Accessed: Feb. 26, 2025. [Online]. Available: https://www.healthpolicyohio.org/health-policy-news/2024/08/30/new-hpio-data-snapshot-highlights-health-challenges-in-rural-appalachian-ohio</w:t>
      </w:r>
    </w:p>
    <w:p w14:paraId="1FB502A5"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[20]</w:t>
      </w:r>
      <w:r w:rsidRPr="00AD06A7">
        <w:tab/>
      </w:r>
      <w:r w:rsidRPr="00AD06A7">
        <w:rPr>
          <w:rFonts w:ascii="Times New Roman" w:hAnsi="Times New Roman" w:cs="Times New Roman"/>
        </w:rPr>
        <w:t>“Google Maps Platform Documentation,” Google for Developers. Accessed: Feb. 26, 2025. [Online]. Available: https://developers.google.com/maps/documentation</w:t>
      </w:r>
    </w:p>
    <w:p w14:paraId="7E332684"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[21]</w:t>
      </w:r>
      <w:r w:rsidRPr="00AD06A7">
        <w:tab/>
      </w:r>
      <w:r w:rsidRPr="00AD06A7">
        <w:rPr>
          <w:rFonts w:ascii="Times New Roman" w:hAnsi="Times New Roman" w:cs="Times New Roman"/>
        </w:rPr>
        <w:t>“Mapbox Docs,” Mapbox. Accessed: Feb. 26, 2025. [Online]. Available: https://docs.mapbox.com/</w:t>
      </w:r>
    </w:p>
    <w:p w14:paraId="0B598719"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[22]</w:t>
      </w:r>
      <w:r w:rsidRPr="00AD06A7">
        <w:tab/>
      </w:r>
      <w:r w:rsidRPr="00AD06A7">
        <w:rPr>
          <w:rFonts w:ascii="Times New Roman" w:hAnsi="Times New Roman" w:cs="Times New Roman"/>
        </w:rPr>
        <w:t>“OpenStreetMap Wiki.” Accessed: Feb. 26, 2025. [Online]. Available: https://wiki.openstreetmap.org/</w:t>
      </w:r>
    </w:p>
    <w:p w14:paraId="04A0885A"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[23]</w:t>
      </w:r>
      <w:r w:rsidRPr="00AD06A7">
        <w:tab/>
      </w:r>
      <w:r w:rsidRPr="00AD06A7">
        <w:rPr>
          <w:rFonts w:ascii="Times New Roman" w:hAnsi="Times New Roman" w:cs="Times New Roman"/>
        </w:rPr>
        <w:t>W. W. A. Initiative (WAI), “WCAG 2 Overview,” Web Accessibility Initiative (WAI). Accessed: Feb. 28, 2025. [Online]. Available: https://www.w3.org/WAI/standards-guidelines/wcag/</w:t>
      </w:r>
    </w:p>
    <w:p w14:paraId="1D9B9600"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[24]</w:t>
      </w:r>
      <w:r w:rsidRPr="00AD06A7">
        <w:tab/>
      </w:r>
      <w:r w:rsidRPr="00AD06A7">
        <w:rPr>
          <w:rFonts w:ascii="Times New Roman" w:hAnsi="Times New Roman" w:cs="Times New Roman"/>
        </w:rPr>
        <w:t>“Understanding the Web Content Accessibility Guidelines - Accessibility | MDN.” Accessed: Feb. 28, 2025. [Online]. Available: https://developer.mozilla.org/en-US/docs/Web/Accessibility/Understanding_WCAG</w:t>
      </w:r>
    </w:p>
    <w:p w14:paraId="74D64567"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[25]</w:t>
      </w:r>
      <w:r w:rsidRPr="00AD06A7">
        <w:tab/>
      </w:r>
      <w:r w:rsidRPr="00AD06A7">
        <w:rPr>
          <w:rFonts w:ascii="Times New Roman" w:hAnsi="Times New Roman" w:cs="Times New Roman"/>
        </w:rPr>
        <w:t>“Designing for Low-Bandwidth Environments.” Accessed: Feb. 28, 2025. [Online]. Available: https://blog.openreplay.com/designing-for-low-bandwidth-environments/</w:t>
      </w:r>
    </w:p>
    <w:p w14:paraId="5B318497"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[26]</w:t>
      </w:r>
      <w:r w:rsidRPr="00AD06A7">
        <w:tab/>
      </w:r>
      <w:r w:rsidRPr="00AD06A7">
        <w:rPr>
          <w:rFonts w:ascii="Times New Roman" w:hAnsi="Times New Roman" w:cs="Times New Roman"/>
        </w:rPr>
        <w:t xml:space="preserve">J. M. Graves, D. A. Abshire, S. Amiri, and J. L. Mackelprang, “Disparities in Technology and Broadband Internet Access Across Rurality: Implications for Health and Education,” </w:t>
      </w:r>
      <w:r w:rsidRPr="00AD06A7">
        <w:rPr>
          <w:rFonts w:ascii="Times New Roman" w:hAnsi="Times New Roman" w:cs="Times New Roman"/>
          <w:i/>
          <w:iCs/>
        </w:rPr>
        <w:t>Fam. Community Health</w:t>
      </w:r>
      <w:r w:rsidRPr="00AD06A7">
        <w:rPr>
          <w:rFonts w:ascii="Times New Roman" w:hAnsi="Times New Roman" w:cs="Times New Roman"/>
        </w:rPr>
        <w:t>, vol. 44, no. 4, p. 257, Dec. 2021, doi: 10.1097/FCH.0000000000000306.</w:t>
      </w:r>
    </w:p>
    <w:p w14:paraId="15B87E95"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[27]</w:t>
      </w:r>
      <w:r w:rsidRPr="00AD06A7">
        <w:tab/>
      </w:r>
      <w:r w:rsidRPr="00AD06A7">
        <w:rPr>
          <w:rFonts w:ascii="Times New Roman" w:hAnsi="Times New Roman" w:cs="Times New Roman"/>
        </w:rPr>
        <w:t>“Mobile-first Indexing Best Practices | Google Search Central | Documentation,” Google for Developers. Accessed: Feb. 28, 2025. [Online]. Available: https://developers.google.com/search/docs/crawling-indexing/mobile/mobile-sites-mobile-first-indexing</w:t>
      </w:r>
    </w:p>
    <w:p w14:paraId="61DCD8EB"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[28]</w:t>
      </w:r>
      <w:r w:rsidRPr="00AD06A7">
        <w:tab/>
      </w:r>
      <w:r w:rsidRPr="00AD06A7">
        <w:rPr>
          <w:rFonts w:ascii="Times New Roman" w:hAnsi="Times New Roman" w:cs="Times New Roman"/>
        </w:rPr>
        <w:t>“Are Public Computers in Libraries Becoming Obsolete?” Accessed: Feb. 28, 2025. [Online]. Available: https://www.govtech.com/biz/data/are-public-computers-in-libraries-becoming-obsolete</w:t>
      </w:r>
    </w:p>
    <w:p w14:paraId="707A9173"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[29]</w:t>
      </w:r>
      <w:r w:rsidRPr="00AD06A7">
        <w:tab/>
      </w:r>
      <w:r w:rsidRPr="00AD06A7">
        <w:rPr>
          <w:rFonts w:ascii="Times New Roman" w:hAnsi="Times New Roman" w:cs="Times New Roman"/>
        </w:rPr>
        <w:t>“Journal of Medical Internet Research - Making Quality Health Websites a National Public Health Priority: Toward Quality Standards.” Accessed: Feb. 28, 2025. [Online]. Available: https://www.jmir.org/2016/8/e211/</w:t>
      </w:r>
    </w:p>
    <w:p w14:paraId="292AE011"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[30]</w:t>
      </w:r>
      <w:r w:rsidRPr="00AD06A7">
        <w:tab/>
      </w:r>
      <w:r w:rsidRPr="00AD06A7">
        <w:rPr>
          <w:rFonts w:ascii="Times New Roman" w:hAnsi="Times New Roman" w:cs="Times New Roman"/>
        </w:rPr>
        <w:t>“Health literacy in rural and urban populations: A systematic review - ScienceDirect.” Accessed: Feb. 28, 2025. [Online]. Available: https://www.sciencedirect.com/science/article/abs/pii/S0738399120303256?via%3Dihub</w:t>
      </w:r>
    </w:p>
    <w:p w14:paraId="6CE2A63E"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[31]</w:t>
      </w:r>
      <w:r w:rsidRPr="00AD06A7">
        <w:tab/>
      </w:r>
      <w:r w:rsidRPr="00AD06A7">
        <w:rPr>
          <w:rFonts w:ascii="Times New Roman" w:hAnsi="Times New Roman" w:cs="Times New Roman"/>
        </w:rPr>
        <w:t>“JSON File - What is a .json file and how do I open it?” Accessed: Feb. 27, 2025. [Online]. Available: https://fileinfo.com/extension/json</w:t>
      </w:r>
    </w:p>
    <w:p w14:paraId="4E108FF5"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[32]</w:t>
      </w:r>
      <w:r w:rsidRPr="00AD06A7">
        <w:tab/>
      </w:r>
      <w:r w:rsidRPr="00AD06A7">
        <w:rPr>
          <w:rFonts w:ascii="Times New Roman" w:hAnsi="Times New Roman" w:cs="Times New Roman"/>
        </w:rPr>
        <w:t>“Google Maps Platform Documentation  |  Places API  |  Google for Developers.” Accessed: Feb. 27, 2025. [Online]. Available: https://developers.google.com/maps/documentation/places/web-service</w:t>
      </w:r>
    </w:p>
    <w:p w14:paraId="6C6F9885"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lastRenderedPageBreak/>
        <w:t>[33]</w:t>
      </w:r>
      <w:r w:rsidRPr="00AD06A7">
        <w:tab/>
      </w:r>
      <w:r w:rsidRPr="00AD06A7">
        <w:rPr>
          <w:rFonts w:ascii="Times New Roman" w:hAnsi="Times New Roman" w:cs="Times New Roman"/>
        </w:rPr>
        <w:t>“Energy Efficiency of programming languages - Revisiting Python in 2024 | green-coding.io.” Accessed: Feb. 07, 2025. [Online]. Available: https://www.green-coding.io/case-studies/energy-efficiency-python/?form=MG0AV3</w:t>
      </w:r>
    </w:p>
    <w:p w14:paraId="103B2373"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[34]</w:t>
      </w:r>
      <w:r w:rsidRPr="00AD06A7">
        <w:tab/>
      </w:r>
      <w:r w:rsidRPr="00AD06A7">
        <w:rPr>
          <w:rFonts w:ascii="Times New Roman" w:hAnsi="Times New Roman" w:cs="Times New Roman"/>
        </w:rPr>
        <w:t>“About SQLite.” Accessed: Feb. 07, 2025. [Online]. Available: https://www.sqlite.org/about.html</w:t>
      </w:r>
    </w:p>
    <w:p w14:paraId="47CBB371"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[35]</w:t>
      </w:r>
      <w:r w:rsidRPr="00AD06A7">
        <w:tab/>
      </w:r>
      <w:r w:rsidRPr="00AD06A7">
        <w:rPr>
          <w:rFonts w:ascii="Times New Roman" w:hAnsi="Times New Roman" w:cs="Times New Roman"/>
        </w:rPr>
        <w:t>“Electronics Donation and Recycling | US EPA.” Accessed: Feb. 07, 2025. [Online]. Available: https://www.epa.gov/recycle/electronics-donation-and-recycling</w:t>
      </w:r>
    </w:p>
    <w:p w14:paraId="6CAFC685"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[36]</w:t>
      </w:r>
      <w:r w:rsidRPr="00AD06A7">
        <w:tab/>
      </w:r>
      <w:r w:rsidRPr="00AD06A7">
        <w:rPr>
          <w:rFonts w:ascii="Times New Roman" w:hAnsi="Times New Roman" w:cs="Times New Roman"/>
        </w:rPr>
        <w:t>“Best Insurance Data Providers &amp; Companies 2025 | Datarade.” Accessed: Mar. 30, 2025. [Online]. Available: https://datarade.ai/data-categories/insurance-data/providers</w:t>
      </w:r>
    </w:p>
    <w:p w14:paraId="2E5FDFAB"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[37]</w:t>
      </w:r>
      <w:r w:rsidRPr="00AD06A7">
        <w:tab/>
      </w:r>
      <w:r w:rsidRPr="00AD06A7">
        <w:rPr>
          <w:rFonts w:ascii="Times New Roman" w:hAnsi="Times New Roman" w:cs="Times New Roman"/>
        </w:rPr>
        <w:t>“Pricing - OpenAI API.” Accessed: Mar. 30, 2025. [Online]. Available: https://platform.openai.com</w:t>
      </w:r>
    </w:p>
    <w:p w14:paraId="2F1466A2"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[38]</w:t>
      </w:r>
      <w:r w:rsidRPr="00AD06A7">
        <w:tab/>
      </w:r>
      <w:r w:rsidRPr="00AD06A7">
        <w:rPr>
          <w:rFonts w:ascii="Times New Roman" w:hAnsi="Times New Roman" w:cs="Times New Roman"/>
        </w:rPr>
        <w:t>D. of Grants, “HHS Grants &amp; Contracts.” Accessed: Feb. 28, 2025. [Online]. Available: https://www.hhs.gov/grants-contracts/index.html</w:t>
      </w:r>
    </w:p>
    <w:p w14:paraId="3CB22194"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[39]</w:t>
      </w:r>
      <w:r w:rsidRPr="00AD06A7">
        <w:tab/>
      </w:r>
      <w:r w:rsidRPr="00AD06A7">
        <w:rPr>
          <w:rFonts w:ascii="Times New Roman" w:hAnsi="Times New Roman" w:cs="Times New Roman"/>
        </w:rPr>
        <w:t>“Leading Edge Acceleration Projects (LEAP) in Health Information Technology (Health IT) Notice of Funding Opportunity (NOFO) | HealthIT.gov.” Accessed: Feb. 28, 2025. [Online]. Available: https://www.healthit.gov/topic/onc-funding-opportunities/leading-edge-acceleration-projects-leap-health-information</w:t>
      </w:r>
    </w:p>
    <w:p w14:paraId="18BF049B"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[40]</w:t>
      </w:r>
      <w:r w:rsidRPr="00AD06A7">
        <w:tab/>
      </w:r>
      <w:r w:rsidRPr="00AD06A7">
        <w:rPr>
          <w:rFonts w:ascii="Times New Roman" w:hAnsi="Times New Roman" w:cs="Times New Roman"/>
        </w:rPr>
        <w:t>“AHRQ Digital Healthcare Research Funding Opportunities | Digital Healthcare Research.” Accessed: Feb. 28, 2025. [Online]. Available: https://digital.ahrq.gov/ahrq-digital-healthcare-research-funding-opportunities</w:t>
      </w:r>
    </w:p>
    <w:p w14:paraId="73207FFA" w14:textId="77777777" w:rsidR="00AD06A7" w:rsidRPr="00AD06A7" w:rsidRDefault="00AD06A7" w:rsidP="00AD06A7">
      <w:pPr>
        <w:pStyle w:val="Bibliography"/>
        <w:rPr>
          <w:rFonts w:ascii="Times New Roman" w:hAnsi="Times New Roman" w:cs="Times New Roman"/>
        </w:rPr>
      </w:pPr>
      <w:r w:rsidRPr="00AD06A7">
        <w:rPr>
          <w:rFonts w:ascii="Times New Roman" w:hAnsi="Times New Roman" w:cs="Times New Roman"/>
        </w:rPr>
        <w:t>[41]</w:t>
      </w:r>
      <w:r w:rsidRPr="00AD06A7">
        <w:tab/>
      </w:r>
      <w:r w:rsidRPr="00AD06A7">
        <w:rPr>
          <w:rFonts w:ascii="Times New Roman" w:hAnsi="Times New Roman" w:cs="Times New Roman"/>
        </w:rPr>
        <w:t>“Small Business | Grants &amp; Funding.” Accessed: Feb. 28, 2025. [Online]. Available: https://grants.nih.gov/funding/funding-categories/small-business</w:t>
      </w:r>
    </w:p>
    <w:p w14:paraId="74068E64" w14:textId="0B811D62" w:rsidR="009B7B3F" w:rsidRDefault="00ED231C" w:rsidP="009F24CE">
      <w:r>
        <w:fldChar w:fldCharType="end"/>
      </w:r>
    </w:p>
    <w:p w14:paraId="7350F25E" w14:textId="77777777" w:rsidR="009B7B3F" w:rsidRDefault="009B7B3F">
      <w:r>
        <w:br w:type="page"/>
      </w:r>
    </w:p>
    <w:p w14:paraId="4C3AB9F0" w14:textId="6B8E6F5A" w:rsidR="00441CB7" w:rsidRPr="00441CB7" w:rsidRDefault="00441CB7" w:rsidP="00441CB7">
      <w:pPr>
        <w:pStyle w:val="Heading1"/>
        <w:rPr>
          <w:rFonts w:ascii="Times New Roman" w:hAnsi="Times New Roman" w:cs="Times New Roman"/>
        </w:rPr>
      </w:pPr>
      <w:bookmarkStart w:id="24" w:name="_Toc196162255"/>
      <w:r w:rsidRPr="00E211FF">
        <w:rPr>
          <w:rFonts w:ascii="Times New Roman" w:hAnsi="Times New Roman" w:cs="Times New Roman"/>
        </w:rPr>
        <w:lastRenderedPageBreak/>
        <w:t>Appendix A – HealthHub Interface Screenshots</w:t>
      </w:r>
      <w:bookmarkEnd w:id="24"/>
    </w:p>
    <w:p w14:paraId="46051664" w14:textId="3269C35A" w:rsidR="00441CB7" w:rsidRPr="00473DD9" w:rsidRDefault="00441CB7" w:rsidP="00D73B0F">
      <w:pPr>
        <w:pStyle w:val="Heading2"/>
        <w:numPr>
          <w:ilvl w:val="0"/>
          <w:numId w:val="31"/>
        </w:numPr>
      </w:pPr>
      <w:bookmarkStart w:id="25" w:name="_Toc196162256"/>
      <w:r w:rsidRPr="00473DD9">
        <w:t>Homepage</w:t>
      </w:r>
      <w:bookmarkEnd w:id="25"/>
    </w:p>
    <w:p w14:paraId="2D0EF23D" w14:textId="77777777" w:rsidR="0055530C" w:rsidRDefault="00473DD9" w:rsidP="00D73B0F">
      <w:pPr>
        <w:pStyle w:val="ListParagraph"/>
        <w:numPr>
          <w:ilvl w:val="1"/>
          <w:numId w:val="31"/>
        </w:numPr>
        <w:tabs>
          <w:tab w:val="left" w:pos="720"/>
        </w:tabs>
        <w:spacing w:after="120"/>
        <w:rPr>
          <w:rFonts w:ascii="Times New Roman" w:hAnsi="Times New Roman" w:cs="Times New Roman"/>
        </w:rPr>
      </w:pPr>
      <w:r w:rsidRPr="005C394F">
        <w:rPr>
          <w:rFonts w:ascii="Times New Roman" w:hAnsi="Times New Roman" w:cs="Times New Roman"/>
        </w:rPr>
        <w:t>Desktop versio</w:t>
      </w:r>
      <w:r w:rsidR="0055530C">
        <w:rPr>
          <w:rFonts w:ascii="Times New Roman" w:hAnsi="Times New Roman" w:cs="Times New Roman"/>
        </w:rPr>
        <w:t>n</w:t>
      </w:r>
    </w:p>
    <w:p w14:paraId="403F30B4" w14:textId="223D8473" w:rsidR="00DD0B21" w:rsidRPr="00D73B0F" w:rsidRDefault="0055530C" w:rsidP="00D73B0F">
      <w:pPr>
        <w:tabs>
          <w:tab w:val="left" w:pos="720"/>
        </w:tabs>
        <w:spacing w:after="120"/>
        <w:ind w:left="360"/>
        <w:rPr>
          <w:rFonts w:ascii="Times New Roman" w:hAnsi="Times New Roman" w:cs="Times New Roman"/>
        </w:rPr>
      </w:pPr>
      <w:r>
        <w:rPr>
          <w:noProof/>
        </w:rPr>
        <w:drawing>
          <wp:inline distT="0" distB="0" distL="0" distR="0" wp14:anchorId="6CBABCB0" wp14:editId="1E727B1D">
            <wp:extent cx="5142155" cy="3213847"/>
            <wp:effectExtent l="0" t="0" r="1905" b="0"/>
            <wp:docPr id="130326588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65887" name="Picture 1" descr="A screenshot of a web pag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0938" cy="3219336"/>
                    </a:xfrm>
                    <a:prstGeom prst="rect">
                      <a:avLst/>
                    </a:prstGeom>
                  </pic:spPr>
                </pic:pic>
              </a:graphicData>
            </a:graphic>
          </wp:inline>
        </w:drawing>
      </w:r>
    </w:p>
    <w:p w14:paraId="4C38D8AA" w14:textId="7555BEE5" w:rsidR="00441CB7" w:rsidRDefault="00441CB7" w:rsidP="00D73B0F">
      <w:pPr>
        <w:pStyle w:val="ListParagraph"/>
        <w:numPr>
          <w:ilvl w:val="1"/>
          <w:numId w:val="31"/>
        </w:numPr>
        <w:spacing w:after="120"/>
        <w:rPr>
          <w:rFonts w:ascii="Times New Roman" w:hAnsi="Times New Roman" w:cs="Times New Roman"/>
        </w:rPr>
      </w:pPr>
      <w:r w:rsidRPr="005C394F">
        <w:rPr>
          <w:rFonts w:ascii="Times New Roman" w:hAnsi="Times New Roman" w:cs="Times New Roman"/>
        </w:rPr>
        <w:t>Mobile version</w:t>
      </w:r>
    </w:p>
    <w:p w14:paraId="7072BB5E" w14:textId="4441BDD2" w:rsidR="0055530C" w:rsidRPr="00D73B0F" w:rsidRDefault="0055530C" w:rsidP="00D73B0F">
      <w:pPr>
        <w:pStyle w:val="ListParagraph"/>
        <w:spacing w:after="120"/>
        <w:ind w:left="792"/>
        <w:rPr>
          <w:rFonts w:ascii="Times New Roman" w:hAnsi="Times New Roman" w:cs="Times New Roman"/>
        </w:rPr>
      </w:pPr>
      <w:r>
        <w:rPr>
          <w:noProof/>
        </w:rPr>
        <w:drawing>
          <wp:inline distT="0" distB="0" distL="0" distR="0" wp14:anchorId="1308FCBD" wp14:editId="5D2352CD">
            <wp:extent cx="1747520" cy="3538728"/>
            <wp:effectExtent l="0" t="0" r="5080" b="5080"/>
            <wp:docPr id="178558134"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134" name="Picture 2" descr="A screenshot of a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82438" cy="3609436"/>
                    </a:xfrm>
                    <a:prstGeom prst="rect">
                      <a:avLst/>
                    </a:prstGeom>
                  </pic:spPr>
                </pic:pic>
              </a:graphicData>
            </a:graphic>
          </wp:inline>
        </w:drawing>
      </w:r>
      <w:r w:rsidR="008669AD" w:rsidRPr="00D73B0F">
        <w:rPr>
          <w:rFonts w:ascii="Times New Roman" w:hAnsi="Times New Roman" w:cs="Times New Roman"/>
        </w:rPr>
        <w:tab/>
      </w:r>
      <w:r>
        <w:rPr>
          <w:noProof/>
        </w:rPr>
        <w:drawing>
          <wp:inline distT="0" distB="0" distL="0" distR="0" wp14:anchorId="553AA572" wp14:editId="012E0285">
            <wp:extent cx="1741581" cy="3526699"/>
            <wp:effectExtent l="0" t="0" r="0" b="4445"/>
            <wp:docPr id="1445548232"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8232" name="Picture 3" descr="A screenshot of a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63894" cy="3571883"/>
                    </a:xfrm>
                    <a:prstGeom prst="rect">
                      <a:avLst/>
                    </a:prstGeom>
                  </pic:spPr>
                </pic:pic>
              </a:graphicData>
            </a:graphic>
          </wp:inline>
        </w:drawing>
      </w:r>
    </w:p>
    <w:p w14:paraId="3BDCBF89" w14:textId="321ADE09" w:rsidR="00441CB7" w:rsidRPr="00E211FF" w:rsidRDefault="00441CB7" w:rsidP="00D73B0F">
      <w:pPr>
        <w:pStyle w:val="Heading2"/>
        <w:numPr>
          <w:ilvl w:val="0"/>
          <w:numId w:val="31"/>
        </w:numPr>
      </w:pPr>
      <w:bookmarkStart w:id="26" w:name="_Toc196162257"/>
      <w:r w:rsidRPr="00E211FF">
        <w:lastRenderedPageBreak/>
        <w:t>Provider Map Page</w:t>
      </w:r>
      <w:bookmarkEnd w:id="26"/>
    </w:p>
    <w:p w14:paraId="1EACB314" w14:textId="26A76069" w:rsidR="00441CB7" w:rsidRDefault="00EE1CF9" w:rsidP="00D73B0F">
      <w:pPr>
        <w:pStyle w:val="ListParagraph"/>
        <w:numPr>
          <w:ilvl w:val="1"/>
          <w:numId w:val="31"/>
        </w:numPr>
        <w:spacing w:after="120"/>
        <w:rPr>
          <w:rFonts w:ascii="Times New Roman" w:hAnsi="Times New Roman" w:cs="Times New Roman"/>
        </w:rPr>
      </w:pPr>
      <w:r>
        <w:rPr>
          <w:rFonts w:ascii="Times New Roman" w:hAnsi="Times New Roman" w:cs="Times New Roman"/>
        </w:rPr>
        <w:t>Desktop – No location Entered</w:t>
      </w:r>
    </w:p>
    <w:p w14:paraId="3DAAF952" w14:textId="08179CA0" w:rsidR="00B142F0" w:rsidRPr="00D73B0F" w:rsidRDefault="00B142F0" w:rsidP="00D73B0F">
      <w:pPr>
        <w:spacing w:after="120"/>
        <w:ind w:left="360"/>
        <w:rPr>
          <w:rFonts w:ascii="Times New Roman" w:hAnsi="Times New Roman" w:cs="Times New Roman"/>
        </w:rPr>
      </w:pPr>
      <w:r>
        <w:rPr>
          <w:noProof/>
        </w:rPr>
        <w:drawing>
          <wp:inline distT="0" distB="0" distL="0" distR="0" wp14:anchorId="1D8D5CD2" wp14:editId="7A309634">
            <wp:extent cx="5728447" cy="3580280"/>
            <wp:effectExtent l="0" t="0" r="0" b="1270"/>
            <wp:docPr id="292742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4212"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80715" cy="3612947"/>
                    </a:xfrm>
                    <a:prstGeom prst="rect">
                      <a:avLst/>
                    </a:prstGeom>
                  </pic:spPr>
                </pic:pic>
              </a:graphicData>
            </a:graphic>
          </wp:inline>
        </w:drawing>
      </w:r>
    </w:p>
    <w:p w14:paraId="2255FFFD" w14:textId="21EBD89F" w:rsidR="00B142F0" w:rsidRDefault="00EE1CF9" w:rsidP="00D73B0F">
      <w:pPr>
        <w:pStyle w:val="ListParagraph"/>
        <w:numPr>
          <w:ilvl w:val="1"/>
          <w:numId w:val="31"/>
        </w:numPr>
        <w:spacing w:after="120"/>
        <w:rPr>
          <w:rFonts w:ascii="Times New Roman" w:hAnsi="Times New Roman" w:cs="Times New Roman"/>
        </w:rPr>
      </w:pPr>
      <w:r>
        <w:rPr>
          <w:rFonts w:ascii="Times New Roman" w:hAnsi="Times New Roman" w:cs="Times New Roman"/>
        </w:rPr>
        <w:t>Desktop – Providers Populated</w:t>
      </w:r>
    </w:p>
    <w:p w14:paraId="6E2CB518" w14:textId="77777777" w:rsidR="00EE1CF9" w:rsidRPr="00D73B0F" w:rsidRDefault="00B142F0" w:rsidP="00D73B0F">
      <w:pPr>
        <w:spacing w:after="120"/>
        <w:ind w:left="360"/>
        <w:rPr>
          <w:rFonts w:ascii="Times New Roman" w:hAnsi="Times New Roman" w:cs="Times New Roman"/>
        </w:rPr>
      </w:pPr>
      <w:r>
        <w:rPr>
          <w:noProof/>
        </w:rPr>
        <w:drawing>
          <wp:inline distT="0" distB="0" distL="0" distR="0" wp14:anchorId="6BC16FBD" wp14:editId="3860F1FF">
            <wp:extent cx="5852162" cy="3657600"/>
            <wp:effectExtent l="0" t="0" r="2540" b="0"/>
            <wp:docPr id="289375269" name="Picture 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75269" name="Picture 6" descr="A screenshot of a 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74201" cy="3671374"/>
                    </a:xfrm>
                    <a:prstGeom prst="rect">
                      <a:avLst/>
                    </a:prstGeom>
                  </pic:spPr>
                </pic:pic>
              </a:graphicData>
            </a:graphic>
          </wp:inline>
        </w:drawing>
      </w:r>
    </w:p>
    <w:p w14:paraId="511CDE60" w14:textId="12EC21EC" w:rsidR="00EE1CF9" w:rsidRDefault="00EE1CF9" w:rsidP="00D73B0F">
      <w:pPr>
        <w:pStyle w:val="ListParagraph"/>
        <w:numPr>
          <w:ilvl w:val="1"/>
          <w:numId w:val="31"/>
        </w:numPr>
        <w:spacing w:after="120"/>
        <w:rPr>
          <w:rFonts w:ascii="Times New Roman" w:hAnsi="Times New Roman" w:cs="Times New Roman"/>
        </w:rPr>
      </w:pPr>
      <w:r>
        <w:rPr>
          <w:rFonts w:ascii="Times New Roman" w:hAnsi="Times New Roman" w:cs="Times New Roman"/>
        </w:rPr>
        <w:lastRenderedPageBreak/>
        <w:t>Desktop – Providers Expanded</w:t>
      </w:r>
    </w:p>
    <w:p w14:paraId="6B97CD83" w14:textId="3A007620" w:rsidR="00EE1CF9" w:rsidRPr="00D73B0F" w:rsidRDefault="00EE1CF9" w:rsidP="00D73B0F">
      <w:pPr>
        <w:spacing w:after="120"/>
        <w:ind w:left="360"/>
        <w:rPr>
          <w:rFonts w:ascii="Times New Roman" w:hAnsi="Times New Roman" w:cs="Times New Roman"/>
        </w:rPr>
      </w:pPr>
      <w:r>
        <w:rPr>
          <w:noProof/>
        </w:rPr>
        <w:drawing>
          <wp:inline distT="0" distB="0" distL="0" distR="0" wp14:anchorId="3EC08018" wp14:editId="79FEE3B8">
            <wp:extent cx="5795682" cy="3622301"/>
            <wp:effectExtent l="0" t="0" r="0" b="0"/>
            <wp:docPr id="46497396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23830" name="Picture 8"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9076" cy="3624422"/>
                    </a:xfrm>
                    <a:prstGeom prst="rect">
                      <a:avLst/>
                    </a:prstGeom>
                  </pic:spPr>
                </pic:pic>
              </a:graphicData>
            </a:graphic>
          </wp:inline>
        </w:drawing>
      </w:r>
    </w:p>
    <w:p w14:paraId="333B9EDD" w14:textId="557B757F" w:rsidR="00EE1CF9" w:rsidRPr="00EE1CF9" w:rsidRDefault="00EE1CF9" w:rsidP="00D73B0F">
      <w:pPr>
        <w:pStyle w:val="ListParagraph"/>
        <w:numPr>
          <w:ilvl w:val="1"/>
          <w:numId w:val="31"/>
        </w:numPr>
        <w:spacing w:after="120"/>
        <w:rPr>
          <w:rFonts w:ascii="Times New Roman" w:hAnsi="Times New Roman" w:cs="Times New Roman"/>
        </w:rPr>
      </w:pPr>
      <w:r>
        <w:rPr>
          <w:rFonts w:ascii="Times New Roman" w:hAnsi="Times New Roman" w:cs="Times New Roman"/>
        </w:rPr>
        <w:t>Mobile – All versions</w:t>
      </w:r>
    </w:p>
    <w:p w14:paraId="41417415" w14:textId="30320F14" w:rsidR="00B142F0" w:rsidRPr="00D73B0F" w:rsidRDefault="00EE1CF9" w:rsidP="00D73B0F">
      <w:pPr>
        <w:spacing w:after="120"/>
        <w:ind w:left="360"/>
        <w:rPr>
          <w:rFonts w:ascii="Times New Roman" w:hAnsi="Times New Roman" w:cs="Times New Roman"/>
        </w:rPr>
      </w:pPr>
      <w:r>
        <w:rPr>
          <w:noProof/>
        </w:rPr>
        <w:drawing>
          <wp:inline distT="0" distB="0" distL="0" distR="0" wp14:anchorId="4B91A28D" wp14:editId="3218EC4D">
            <wp:extent cx="1868735" cy="3784189"/>
            <wp:effectExtent l="0" t="0" r="0" b="635"/>
            <wp:docPr id="720411862" name="Picture 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29321" name="Picture 5" descr="A screenshot of a ma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82910" cy="3812894"/>
                    </a:xfrm>
                    <a:prstGeom prst="rect">
                      <a:avLst/>
                    </a:prstGeom>
                  </pic:spPr>
                </pic:pic>
              </a:graphicData>
            </a:graphic>
          </wp:inline>
        </w:drawing>
      </w:r>
      <w:r w:rsidRPr="00D73B0F">
        <w:rPr>
          <w:rFonts w:ascii="Times New Roman" w:hAnsi="Times New Roman" w:cs="Times New Roman"/>
        </w:rPr>
        <w:t xml:space="preserve"> </w:t>
      </w:r>
      <w:r w:rsidR="00B142F0">
        <w:rPr>
          <w:noProof/>
        </w:rPr>
        <w:drawing>
          <wp:inline distT="0" distB="0" distL="0" distR="0" wp14:anchorId="69570619" wp14:editId="35EF22DB">
            <wp:extent cx="1869141" cy="3785011"/>
            <wp:effectExtent l="0" t="0" r="0" b="0"/>
            <wp:docPr id="1964218007"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8007" name="Picture 7" descr="A screenshot of a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78404" cy="3803768"/>
                    </a:xfrm>
                    <a:prstGeom prst="rect">
                      <a:avLst/>
                    </a:prstGeom>
                  </pic:spPr>
                </pic:pic>
              </a:graphicData>
            </a:graphic>
          </wp:inline>
        </w:drawing>
      </w:r>
      <w:r w:rsidRPr="00D73B0F">
        <w:rPr>
          <w:rFonts w:ascii="Times New Roman" w:hAnsi="Times New Roman" w:cs="Times New Roman"/>
        </w:rPr>
        <w:t xml:space="preserve"> </w:t>
      </w:r>
      <w:r w:rsidR="00B142F0">
        <w:rPr>
          <w:noProof/>
        </w:rPr>
        <w:drawing>
          <wp:inline distT="0" distB="0" distL="0" distR="0" wp14:anchorId="0B89BCE9" wp14:editId="0115A1DC">
            <wp:extent cx="1865481" cy="3777599"/>
            <wp:effectExtent l="0" t="0" r="1905" b="0"/>
            <wp:docPr id="628281893"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81893" name="Picture 9" descr="A screenshot of a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84317" cy="3815742"/>
                    </a:xfrm>
                    <a:prstGeom prst="rect">
                      <a:avLst/>
                    </a:prstGeom>
                  </pic:spPr>
                </pic:pic>
              </a:graphicData>
            </a:graphic>
          </wp:inline>
        </w:drawing>
      </w:r>
    </w:p>
    <w:p w14:paraId="41F9A333" w14:textId="10607758" w:rsidR="00441CB7" w:rsidRPr="00E211FF" w:rsidRDefault="00441CB7" w:rsidP="00D73B0F">
      <w:pPr>
        <w:pStyle w:val="Heading2"/>
        <w:numPr>
          <w:ilvl w:val="0"/>
          <w:numId w:val="31"/>
        </w:numPr>
      </w:pPr>
      <w:bookmarkStart w:id="27" w:name="_Toc196162258"/>
      <w:r w:rsidRPr="00E211FF">
        <w:lastRenderedPageBreak/>
        <w:t>Terminology Page</w:t>
      </w:r>
      <w:bookmarkEnd w:id="27"/>
    </w:p>
    <w:p w14:paraId="20F6B9B7" w14:textId="7CF622B8" w:rsidR="00441CB7" w:rsidRDefault="00EE1CF9" w:rsidP="00D73B0F">
      <w:pPr>
        <w:pStyle w:val="ListParagraph"/>
        <w:numPr>
          <w:ilvl w:val="1"/>
          <w:numId w:val="31"/>
        </w:numPr>
        <w:spacing w:after="120"/>
        <w:rPr>
          <w:rFonts w:ascii="Times New Roman" w:hAnsi="Times New Roman" w:cs="Times New Roman"/>
        </w:rPr>
      </w:pPr>
      <w:r>
        <w:rPr>
          <w:rFonts w:ascii="Times New Roman" w:hAnsi="Times New Roman" w:cs="Times New Roman"/>
        </w:rPr>
        <w:t xml:space="preserve">Desktop - </w:t>
      </w:r>
      <w:r w:rsidR="00441CB7" w:rsidRPr="005C394F">
        <w:rPr>
          <w:rFonts w:ascii="Times New Roman" w:hAnsi="Times New Roman" w:cs="Times New Roman"/>
        </w:rPr>
        <w:t>Collapsed view</w:t>
      </w:r>
      <w:r w:rsidR="005C394F" w:rsidRPr="005C394F">
        <w:rPr>
          <w:rFonts w:ascii="Times New Roman" w:hAnsi="Times New Roman" w:cs="Times New Roman"/>
        </w:rPr>
        <w:t xml:space="preserve"> </w:t>
      </w:r>
    </w:p>
    <w:p w14:paraId="2AA710DD" w14:textId="7964C1F1" w:rsidR="00B142F0" w:rsidRPr="00D73B0F" w:rsidRDefault="00B142F0" w:rsidP="00D73B0F">
      <w:pPr>
        <w:spacing w:after="120"/>
        <w:ind w:left="360"/>
        <w:rPr>
          <w:rFonts w:ascii="Times New Roman" w:hAnsi="Times New Roman" w:cs="Times New Roman"/>
        </w:rPr>
      </w:pPr>
      <w:r>
        <w:rPr>
          <w:noProof/>
        </w:rPr>
        <w:drawing>
          <wp:inline distT="0" distB="0" distL="0" distR="0" wp14:anchorId="29713476" wp14:editId="78FCEE90">
            <wp:extent cx="5787613" cy="3617258"/>
            <wp:effectExtent l="0" t="0" r="3810" b="2540"/>
            <wp:docPr id="1018492600" name="Picture 10" descr="A computer screen shot of a medical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92600" name="Picture 10" descr="A computer screen shot of a medical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08224" cy="3630140"/>
                    </a:xfrm>
                    <a:prstGeom prst="rect">
                      <a:avLst/>
                    </a:prstGeom>
                  </pic:spPr>
                </pic:pic>
              </a:graphicData>
            </a:graphic>
          </wp:inline>
        </w:drawing>
      </w:r>
    </w:p>
    <w:p w14:paraId="2E3596EC" w14:textId="708142DC" w:rsidR="00EE1CF9" w:rsidRDefault="00EE1CF9" w:rsidP="00D73B0F">
      <w:pPr>
        <w:pStyle w:val="ListParagraph"/>
        <w:numPr>
          <w:ilvl w:val="1"/>
          <w:numId w:val="31"/>
        </w:numPr>
        <w:spacing w:after="120"/>
        <w:rPr>
          <w:rFonts w:ascii="Times New Roman" w:hAnsi="Times New Roman" w:cs="Times New Roman"/>
        </w:rPr>
      </w:pPr>
      <w:r>
        <w:rPr>
          <w:rFonts w:ascii="Times New Roman" w:hAnsi="Times New Roman" w:cs="Times New Roman"/>
        </w:rPr>
        <w:t>Desktop – Expanded Term</w:t>
      </w:r>
    </w:p>
    <w:p w14:paraId="1BFC87A3" w14:textId="10C1812F" w:rsidR="00B142F0" w:rsidRPr="00D73B0F" w:rsidRDefault="00EE1CF9" w:rsidP="00D73B0F">
      <w:pPr>
        <w:spacing w:after="120"/>
        <w:ind w:left="360"/>
        <w:rPr>
          <w:rFonts w:ascii="Times New Roman" w:hAnsi="Times New Roman" w:cs="Times New Roman"/>
        </w:rPr>
      </w:pPr>
      <w:r>
        <w:rPr>
          <w:noProof/>
        </w:rPr>
        <w:drawing>
          <wp:inline distT="0" distB="0" distL="0" distR="0" wp14:anchorId="5BB1A735" wp14:editId="5C530BEA">
            <wp:extent cx="5782235" cy="3613897"/>
            <wp:effectExtent l="0" t="0" r="0" b="5715"/>
            <wp:docPr id="53924443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64474" name="Picture 1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1884" cy="3619928"/>
                    </a:xfrm>
                    <a:prstGeom prst="rect">
                      <a:avLst/>
                    </a:prstGeom>
                  </pic:spPr>
                </pic:pic>
              </a:graphicData>
            </a:graphic>
          </wp:inline>
        </w:drawing>
      </w:r>
    </w:p>
    <w:p w14:paraId="787EE1E9" w14:textId="4EC69E53" w:rsidR="00B142F0" w:rsidRPr="00EE1CF9" w:rsidRDefault="00EE1CF9" w:rsidP="00D73B0F">
      <w:pPr>
        <w:pStyle w:val="ListParagraph"/>
        <w:numPr>
          <w:ilvl w:val="1"/>
          <w:numId w:val="31"/>
        </w:numPr>
        <w:spacing w:after="120"/>
        <w:rPr>
          <w:rFonts w:ascii="Times New Roman" w:hAnsi="Times New Roman" w:cs="Times New Roman"/>
        </w:rPr>
      </w:pPr>
      <w:r>
        <w:rPr>
          <w:rFonts w:ascii="Times New Roman" w:hAnsi="Times New Roman" w:cs="Times New Roman"/>
        </w:rPr>
        <w:lastRenderedPageBreak/>
        <w:t>Mobile – Collapsed and Expanded</w:t>
      </w:r>
    </w:p>
    <w:p w14:paraId="78B0BF50" w14:textId="2754C376" w:rsidR="00B142F0" w:rsidRPr="00D73B0F" w:rsidRDefault="00EE1CF9" w:rsidP="00D73B0F">
      <w:pPr>
        <w:spacing w:after="120"/>
        <w:ind w:left="360"/>
        <w:rPr>
          <w:rFonts w:ascii="Times New Roman" w:hAnsi="Times New Roman" w:cs="Times New Roman"/>
        </w:rPr>
      </w:pPr>
      <w:r>
        <w:rPr>
          <w:noProof/>
        </w:rPr>
        <w:drawing>
          <wp:inline distT="0" distB="0" distL="0" distR="0" wp14:anchorId="5A4F3CCB" wp14:editId="7E28DF90">
            <wp:extent cx="1786052" cy="3616757"/>
            <wp:effectExtent l="0" t="0" r="5080" b="3175"/>
            <wp:docPr id="815674418"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69011" name="Picture 11" descr="A screenshot of a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17001" cy="3679430"/>
                    </a:xfrm>
                    <a:prstGeom prst="rect">
                      <a:avLst/>
                    </a:prstGeom>
                  </pic:spPr>
                </pic:pic>
              </a:graphicData>
            </a:graphic>
          </wp:inline>
        </w:drawing>
      </w:r>
      <w:r w:rsidRPr="00D73B0F">
        <w:rPr>
          <w:rFonts w:ascii="Times New Roman" w:hAnsi="Times New Roman" w:cs="Times New Roman"/>
        </w:rPr>
        <w:tab/>
      </w:r>
      <w:r w:rsidR="00B142F0">
        <w:rPr>
          <w:noProof/>
        </w:rPr>
        <w:drawing>
          <wp:inline distT="0" distB="0" distL="0" distR="0" wp14:anchorId="6EAA6B09" wp14:editId="4EB48396">
            <wp:extent cx="1785815" cy="3616277"/>
            <wp:effectExtent l="0" t="0" r="5080" b="3810"/>
            <wp:docPr id="849046003"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46003" name="Picture 13" descr="A screenshot of a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8718" cy="3662656"/>
                    </a:xfrm>
                    <a:prstGeom prst="rect">
                      <a:avLst/>
                    </a:prstGeom>
                  </pic:spPr>
                </pic:pic>
              </a:graphicData>
            </a:graphic>
          </wp:inline>
        </w:drawing>
      </w:r>
    </w:p>
    <w:p w14:paraId="260C828E" w14:textId="765B524F" w:rsidR="0033217F" w:rsidRPr="0033217F" w:rsidRDefault="00441CB7" w:rsidP="0033217F">
      <w:pPr>
        <w:pStyle w:val="Heading2"/>
        <w:numPr>
          <w:ilvl w:val="0"/>
          <w:numId w:val="31"/>
        </w:numPr>
      </w:pPr>
      <w:bookmarkStart w:id="28" w:name="_Toc196162259"/>
      <w:r w:rsidRPr="00E211FF">
        <w:t>FAQ Pag</w:t>
      </w:r>
      <w:r w:rsidR="0033217F">
        <w:t>e</w:t>
      </w:r>
      <w:bookmarkEnd w:id="28"/>
    </w:p>
    <w:p w14:paraId="5C746232" w14:textId="70E44C51" w:rsidR="00441CB7" w:rsidRDefault="00EE1CF9" w:rsidP="00D73B0F">
      <w:pPr>
        <w:pStyle w:val="ListParagraph"/>
        <w:numPr>
          <w:ilvl w:val="1"/>
          <w:numId w:val="31"/>
        </w:numPr>
        <w:spacing w:after="120"/>
        <w:rPr>
          <w:rFonts w:ascii="Times New Roman" w:hAnsi="Times New Roman" w:cs="Times New Roman"/>
        </w:rPr>
      </w:pPr>
      <w:r>
        <w:rPr>
          <w:rFonts w:ascii="Times New Roman" w:hAnsi="Times New Roman" w:cs="Times New Roman"/>
        </w:rPr>
        <w:t>Desktop – Closed FAQ</w:t>
      </w:r>
    </w:p>
    <w:p w14:paraId="3F64EF2C" w14:textId="01CCB49E" w:rsidR="00EE1CF9" w:rsidRPr="00D73B0F" w:rsidRDefault="00EE1CF9" w:rsidP="00D73B0F">
      <w:pPr>
        <w:spacing w:after="120"/>
        <w:rPr>
          <w:rFonts w:ascii="Times New Roman" w:hAnsi="Times New Roman" w:cs="Times New Roman"/>
        </w:rPr>
      </w:pPr>
      <w:r>
        <w:rPr>
          <w:noProof/>
        </w:rPr>
        <w:drawing>
          <wp:inline distT="0" distB="0" distL="0" distR="0" wp14:anchorId="2539D476" wp14:editId="17F9F9DA">
            <wp:extent cx="5432612" cy="3395383"/>
            <wp:effectExtent l="0" t="0" r="3175" b="0"/>
            <wp:docPr id="1108762934" name="Picture 1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34850" name="Picture 14" descr="A computer screen 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39667" cy="3399793"/>
                    </a:xfrm>
                    <a:prstGeom prst="rect">
                      <a:avLst/>
                    </a:prstGeom>
                  </pic:spPr>
                </pic:pic>
              </a:graphicData>
            </a:graphic>
          </wp:inline>
        </w:drawing>
      </w:r>
    </w:p>
    <w:p w14:paraId="0E679CC2" w14:textId="127B6AEC" w:rsidR="00EE1CF9" w:rsidRDefault="00EE1CF9" w:rsidP="00D73B0F">
      <w:pPr>
        <w:pStyle w:val="ListParagraph"/>
        <w:numPr>
          <w:ilvl w:val="1"/>
          <w:numId w:val="31"/>
        </w:numPr>
        <w:spacing w:after="120"/>
        <w:rPr>
          <w:rFonts w:ascii="Times New Roman" w:hAnsi="Times New Roman" w:cs="Times New Roman"/>
        </w:rPr>
      </w:pPr>
      <w:r>
        <w:rPr>
          <w:rFonts w:ascii="Times New Roman" w:hAnsi="Times New Roman" w:cs="Times New Roman"/>
        </w:rPr>
        <w:lastRenderedPageBreak/>
        <w:t>Desktop – Expanded FAQ</w:t>
      </w:r>
    </w:p>
    <w:p w14:paraId="1614AF67" w14:textId="2E0EDF1F" w:rsidR="00EE1CF9" w:rsidRPr="00D73B0F" w:rsidRDefault="00EE1CF9" w:rsidP="00D73B0F">
      <w:pPr>
        <w:spacing w:after="120"/>
        <w:rPr>
          <w:rFonts w:ascii="Times New Roman" w:hAnsi="Times New Roman" w:cs="Times New Roman"/>
        </w:rPr>
      </w:pPr>
      <w:r>
        <w:rPr>
          <w:noProof/>
        </w:rPr>
        <w:drawing>
          <wp:inline distT="0" distB="0" distL="0" distR="0" wp14:anchorId="0B926DE0" wp14:editId="23DE0887">
            <wp:extent cx="5943600" cy="3714750"/>
            <wp:effectExtent l="0" t="0" r="0" b="6350"/>
            <wp:docPr id="67851733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17333" name="Picture 1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97364CC" w14:textId="4862E33D" w:rsidR="0033217F" w:rsidRPr="0033217F" w:rsidRDefault="00EE1CF9" w:rsidP="0033217F">
      <w:pPr>
        <w:pStyle w:val="ListParagraph"/>
        <w:numPr>
          <w:ilvl w:val="1"/>
          <w:numId w:val="31"/>
        </w:numPr>
        <w:spacing w:after="120"/>
        <w:rPr>
          <w:rFonts w:ascii="Times New Roman" w:hAnsi="Times New Roman" w:cs="Times New Roman"/>
        </w:rPr>
      </w:pPr>
      <w:r>
        <w:rPr>
          <w:rFonts w:ascii="Times New Roman" w:hAnsi="Times New Roman" w:cs="Times New Roman"/>
        </w:rPr>
        <w:t>Mobile – Closed and Expanded FAQ</w:t>
      </w:r>
    </w:p>
    <w:p w14:paraId="03FBF725" w14:textId="5EEF8F2E" w:rsidR="00B142F0" w:rsidRPr="00D73B0F" w:rsidRDefault="00EE1CF9" w:rsidP="00D73B0F">
      <w:pPr>
        <w:spacing w:after="120"/>
        <w:ind w:left="360"/>
        <w:rPr>
          <w:rFonts w:ascii="Times New Roman" w:hAnsi="Times New Roman" w:cs="Times New Roman"/>
        </w:rPr>
      </w:pPr>
      <w:r>
        <w:rPr>
          <w:noProof/>
        </w:rPr>
        <w:drawing>
          <wp:inline distT="0" distB="0" distL="0" distR="0" wp14:anchorId="1B343F89" wp14:editId="330129FC">
            <wp:extent cx="1869141" cy="3785012"/>
            <wp:effectExtent l="0" t="0" r="0" b="0"/>
            <wp:docPr id="814232006"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32006" name="Picture 16" descr="A screenshot of a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95772" cy="3838939"/>
                    </a:xfrm>
                    <a:prstGeom prst="rect">
                      <a:avLst/>
                    </a:prstGeom>
                  </pic:spPr>
                </pic:pic>
              </a:graphicData>
            </a:graphic>
          </wp:inline>
        </w:drawing>
      </w:r>
      <w:r w:rsidRPr="00D73B0F">
        <w:rPr>
          <w:rFonts w:ascii="Times New Roman" w:hAnsi="Times New Roman" w:cs="Times New Roman"/>
        </w:rPr>
        <w:tab/>
      </w:r>
      <w:r>
        <w:rPr>
          <w:noProof/>
        </w:rPr>
        <w:drawing>
          <wp:inline distT="0" distB="0" distL="0" distR="0" wp14:anchorId="004EF938" wp14:editId="71004919">
            <wp:extent cx="1896035" cy="3839472"/>
            <wp:effectExtent l="0" t="0" r="0" b="0"/>
            <wp:docPr id="1076171210"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71210" name="Picture 17" descr="A screenshot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13716" cy="3875276"/>
                    </a:xfrm>
                    <a:prstGeom prst="rect">
                      <a:avLst/>
                    </a:prstGeom>
                  </pic:spPr>
                </pic:pic>
              </a:graphicData>
            </a:graphic>
          </wp:inline>
        </w:drawing>
      </w:r>
    </w:p>
    <w:p w14:paraId="5E7BAB54" w14:textId="57344E49" w:rsidR="0033217F" w:rsidRPr="0033217F" w:rsidRDefault="0033217F" w:rsidP="0033217F">
      <w:pPr>
        <w:pStyle w:val="Heading2"/>
        <w:numPr>
          <w:ilvl w:val="0"/>
          <w:numId w:val="31"/>
        </w:numPr>
      </w:pPr>
      <w:bookmarkStart w:id="29" w:name="_Toc196162260"/>
      <w:r>
        <w:lastRenderedPageBreak/>
        <w:t>About Us</w:t>
      </w:r>
      <w:r w:rsidRPr="00E211FF">
        <w:t xml:space="preserve"> Pag</w:t>
      </w:r>
      <w:r>
        <w:t>e</w:t>
      </w:r>
      <w:bookmarkEnd w:id="29"/>
    </w:p>
    <w:p w14:paraId="49689F77" w14:textId="35D5662C" w:rsidR="0033217F" w:rsidRDefault="0033217F" w:rsidP="000B4FC6">
      <w:pPr>
        <w:pStyle w:val="ListParagraph"/>
        <w:numPr>
          <w:ilvl w:val="1"/>
          <w:numId w:val="31"/>
        </w:numPr>
        <w:spacing w:after="120"/>
        <w:rPr>
          <w:rFonts w:ascii="Times New Roman" w:hAnsi="Times New Roman" w:cs="Times New Roman"/>
        </w:rPr>
      </w:pPr>
      <w:r w:rsidRPr="0033217F">
        <w:rPr>
          <w:rFonts w:ascii="Times New Roman" w:hAnsi="Times New Roman" w:cs="Times New Roman"/>
        </w:rPr>
        <w:t xml:space="preserve">Desktop </w:t>
      </w:r>
      <w:r>
        <w:rPr>
          <w:rFonts w:ascii="Times New Roman" w:hAnsi="Times New Roman" w:cs="Times New Roman"/>
        </w:rPr>
        <w:t>View</w:t>
      </w:r>
    </w:p>
    <w:p w14:paraId="75D546E8" w14:textId="6BE31DF5" w:rsidR="0033217F" w:rsidRPr="0033217F" w:rsidRDefault="0033217F" w:rsidP="0033217F">
      <w:pPr>
        <w:spacing w:after="120"/>
        <w:rPr>
          <w:rFonts w:ascii="Times New Roman" w:hAnsi="Times New Roman" w:cs="Times New Roman"/>
        </w:rPr>
      </w:pPr>
      <w:r>
        <w:rPr>
          <w:noProof/>
        </w:rPr>
        <w:drawing>
          <wp:inline distT="0" distB="0" distL="0" distR="0" wp14:anchorId="030126CF" wp14:editId="5E3A8EC4">
            <wp:extent cx="5567045" cy="3479402"/>
            <wp:effectExtent l="0" t="0" r="0" b="635"/>
            <wp:docPr id="106482388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33218" name="Picture 1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0040" cy="3493774"/>
                    </a:xfrm>
                    <a:prstGeom prst="rect">
                      <a:avLst/>
                    </a:prstGeom>
                  </pic:spPr>
                </pic:pic>
              </a:graphicData>
            </a:graphic>
          </wp:inline>
        </w:drawing>
      </w:r>
    </w:p>
    <w:p w14:paraId="22E3D31A" w14:textId="065E319E" w:rsidR="0033217F" w:rsidRPr="0033217F" w:rsidRDefault="0033217F" w:rsidP="0033217F">
      <w:pPr>
        <w:pStyle w:val="ListParagraph"/>
        <w:numPr>
          <w:ilvl w:val="1"/>
          <w:numId w:val="31"/>
        </w:numPr>
        <w:spacing w:after="120"/>
        <w:rPr>
          <w:rFonts w:ascii="Times New Roman" w:hAnsi="Times New Roman" w:cs="Times New Roman"/>
        </w:rPr>
      </w:pPr>
      <w:r>
        <w:rPr>
          <w:rFonts w:ascii="Times New Roman" w:hAnsi="Times New Roman" w:cs="Times New Roman"/>
        </w:rPr>
        <w:t>Mobile View</w:t>
      </w:r>
    </w:p>
    <w:p w14:paraId="0F087BAC" w14:textId="0D2D49D2" w:rsidR="00EE1CF9" w:rsidRDefault="00EE1CF9">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9390D47" wp14:editId="2E439037">
            <wp:extent cx="1828800" cy="3703316"/>
            <wp:effectExtent l="0" t="0" r="0" b="5715"/>
            <wp:docPr id="1890055765"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55765" name="Picture 19" descr="A screenshot of a cell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67231" cy="3781138"/>
                    </a:xfrm>
                    <a:prstGeom prst="rect">
                      <a:avLst/>
                    </a:prstGeom>
                  </pic:spPr>
                </pic:pic>
              </a:graphicData>
            </a:graphic>
          </wp:inline>
        </w:drawing>
      </w:r>
      <w:r>
        <w:rPr>
          <w:rFonts w:ascii="Times New Roman" w:eastAsia="Times New Roman" w:hAnsi="Times New Roman" w:cs="Times New Roman"/>
        </w:rPr>
        <w:tab/>
      </w:r>
      <w:r>
        <w:rPr>
          <w:rFonts w:ascii="Times New Roman" w:eastAsia="Times New Roman" w:hAnsi="Times New Roman" w:cs="Times New Roman"/>
          <w:noProof/>
        </w:rPr>
        <w:drawing>
          <wp:inline distT="0" distB="0" distL="0" distR="0" wp14:anchorId="6F806E25" wp14:editId="30DD20E4">
            <wp:extent cx="1828709" cy="3703134"/>
            <wp:effectExtent l="0" t="0" r="635" b="0"/>
            <wp:docPr id="838202167"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02167" name="Picture 20" descr="A screenshot of a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73270" cy="3793371"/>
                    </a:xfrm>
                    <a:prstGeom prst="rect">
                      <a:avLst/>
                    </a:prstGeom>
                  </pic:spPr>
                </pic:pic>
              </a:graphicData>
            </a:graphic>
          </wp:inline>
        </w:drawing>
      </w:r>
    </w:p>
    <w:p w14:paraId="0A11227B" w14:textId="77777777" w:rsidR="00E53191" w:rsidRPr="00E211FF" w:rsidRDefault="00E53191" w:rsidP="00E53191">
      <w:pPr>
        <w:pStyle w:val="Heading1"/>
        <w:rPr>
          <w:rFonts w:ascii="Times New Roman" w:hAnsi="Times New Roman" w:cs="Times New Roman"/>
        </w:rPr>
      </w:pPr>
      <w:bookmarkStart w:id="30" w:name="_Toc196162261"/>
      <w:r w:rsidRPr="00E211FF">
        <w:rPr>
          <w:rFonts w:ascii="Times New Roman" w:hAnsi="Times New Roman" w:cs="Times New Roman"/>
        </w:rPr>
        <w:lastRenderedPageBreak/>
        <w:t>Appendix B – Key Code Snippets</w:t>
      </w:r>
      <w:bookmarkEnd w:id="30"/>
    </w:p>
    <w:p w14:paraId="6D495382" w14:textId="63E4B899" w:rsidR="002716E9" w:rsidRDefault="002716E9" w:rsidP="00D73B0F">
      <w:pPr>
        <w:pStyle w:val="Heading2"/>
        <w:numPr>
          <w:ilvl w:val="0"/>
          <w:numId w:val="28"/>
        </w:numPr>
      </w:pPr>
      <w:bookmarkStart w:id="31" w:name="_Toc196162262"/>
      <w:r>
        <w:t>Provider Type Filtering</w:t>
      </w:r>
      <w:bookmarkEnd w:id="31"/>
    </w:p>
    <w:p w14:paraId="1258E8E1" w14:textId="66FE4061" w:rsidR="004568B2" w:rsidRDefault="004568B2" w:rsidP="004568B2">
      <w:r>
        <w:rPr>
          <w:noProof/>
        </w:rPr>
        <w:drawing>
          <wp:inline distT="0" distB="0" distL="0" distR="0" wp14:anchorId="4B73D1C3" wp14:editId="5038DF58">
            <wp:extent cx="5943600" cy="3289300"/>
            <wp:effectExtent l="0" t="0" r="0" b="0"/>
            <wp:docPr id="885596858"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6858" name="Picture 21" descr="A screenshot of a computer pr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r>
        <w:rPr>
          <w:noProof/>
        </w:rPr>
        <w:drawing>
          <wp:inline distT="0" distB="0" distL="0" distR="0" wp14:anchorId="42F8C026" wp14:editId="56067164">
            <wp:extent cx="5943600" cy="3289300"/>
            <wp:effectExtent l="0" t="0" r="0" b="0"/>
            <wp:docPr id="174055373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53731" name="Picture 22" descr="A screen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14:paraId="46402330" w14:textId="77777777" w:rsidR="004568B2" w:rsidRPr="004568B2" w:rsidRDefault="004568B2" w:rsidP="004568B2"/>
    <w:p w14:paraId="5D2914D5" w14:textId="1AE3D658" w:rsidR="002716E9" w:rsidRDefault="002716E9" w:rsidP="00D73B0F">
      <w:pPr>
        <w:pStyle w:val="Heading2"/>
        <w:numPr>
          <w:ilvl w:val="0"/>
          <w:numId w:val="28"/>
        </w:numPr>
      </w:pPr>
      <w:bookmarkStart w:id="32" w:name="_Toc196162263"/>
      <w:r>
        <w:lastRenderedPageBreak/>
        <w:t>Provider Deduplication Logic</w:t>
      </w:r>
      <w:bookmarkEnd w:id="32"/>
    </w:p>
    <w:p w14:paraId="054B4FBB" w14:textId="3D690882" w:rsidR="004568B2" w:rsidRPr="004568B2" w:rsidRDefault="006B3454" w:rsidP="004568B2">
      <w:r>
        <w:rPr>
          <w:noProof/>
        </w:rPr>
        <w:drawing>
          <wp:inline distT="0" distB="0" distL="0" distR="0" wp14:anchorId="017829E3" wp14:editId="4A205916">
            <wp:extent cx="6362364" cy="4141695"/>
            <wp:effectExtent l="0" t="0" r="635" b="0"/>
            <wp:docPr id="358230461"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30461" name="Picture 23" descr="A screenshot of a computer program&#10;&#10;Description automatically generated"/>
                    <pic:cNvPicPr/>
                  </pic:nvPicPr>
                  <pic:blipFill rotWithShape="1">
                    <a:blip r:embed="rId38" cstate="print">
                      <a:extLst>
                        <a:ext uri="{28A0092B-C50C-407E-A947-70E740481C1C}">
                          <a14:useLocalDpi xmlns:a14="http://schemas.microsoft.com/office/drawing/2010/main" val="0"/>
                        </a:ext>
                      </a:extLst>
                    </a:blip>
                    <a:srcRect r="5204"/>
                    <a:stretch/>
                  </pic:blipFill>
                  <pic:spPr bwMode="auto">
                    <a:xfrm>
                      <a:off x="0" y="0"/>
                      <a:ext cx="6380013" cy="4153184"/>
                    </a:xfrm>
                    <a:prstGeom prst="rect">
                      <a:avLst/>
                    </a:prstGeom>
                    <a:ln>
                      <a:noFill/>
                    </a:ln>
                    <a:extLst>
                      <a:ext uri="{53640926-AAD7-44D8-BBD7-CCE9431645EC}">
                        <a14:shadowObscured xmlns:a14="http://schemas.microsoft.com/office/drawing/2010/main"/>
                      </a:ext>
                    </a:extLst>
                  </pic:spPr>
                </pic:pic>
              </a:graphicData>
            </a:graphic>
          </wp:inline>
        </w:drawing>
      </w:r>
    </w:p>
    <w:p w14:paraId="1737CF67" w14:textId="45A197E2" w:rsidR="002716E9" w:rsidRDefault="002716E9" w:rsidP="00D73B0F">
      <w:pPr>
        <w:pStyle w:val="Heading2"/>
        <w:numPr>
          <w:ilvl w:val="0"/>
          <w:numId w:val="28"/>
        </w:numPr>
      </w:pPr>
      <w:bookmarkStart w:id="33" w:name="_Toc196162264"/>
      <w:r>
        <w:lastRenderedPageBreak/>
        <w:t>Dynamic FAQ and Terminology Injection</w:t>
      </w:r>
      <w:bookmarkEnd w:id="33"/>
    </w:p>
    <w:p w14:paraId="34D7E094" w14:textId="2214EF69" w:rsidR="004568B2" w:rsidRPr="004568B2" w:rsidRDefault="00C00904" w:rsidP="004568B2">
      <w:r>
        <w:rPr>
          <w:noProof/>
        </w:rPr>
        <w:drawing>
          <wp:inline distT="0" distB="0" distL="0" distR="0" wp14:anchorId="18314CF7" wp14:editId="50182A6C">
            <wp:extent cx="5943600" cy="4806950"/>
            <wp:effectExtent l="0" t="0" r="0" b="6350"/>
            <wp:docPr id="591913827"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13827" name="Picture 24" descr="A screen 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806950"/>
                    </a:xfrm>
                    <a:prstGeom prst="rect">
                      <a:avLst/>
                    </a:prstGeom>
                  </pic:spPr>
                </pic:pic>
              </a:graphicData>
            </a:graphic>
          </wp:inline>
        </w:drawing>
      </w:r>
    </w:p>
    <w:p w14:paraId="0D65C570" w14:textId="3D533E99" w:rsidR="002716E9" w:rsidRDefault="0010601D" w:rsidP="00D73B0F">
      <w:pPr>
        <w:pStyle w:val="Heading2"/>
        <w:numPr>
          <w:ilvl w:val="0"/>
          <w:numId w:val="28"/>
        </w:numPr>
      </w:pPr>
      <w:bookmarkStart w:id="34" w:name="_Toc196162265"/>
      <w:r>
        <w:lastRenderedPageBreak/>
        <w:t>Expandable Card Behavior</w:t>
      </w:r>
      <w:bookmarkEnd w:id="34"/>
    </w:p>
    <w:p w14:paraId="272B3DF7" w14:textId="37EB4D54" w:rsidR="004568B2" w:rsidRPr="004568B2" w:rsidRDefault="00DD0089" w:rsidP="004568B2">
      <w:r>
        <w:rPr>
          <w:noProof/>
        </w:rPr>
        <w:drawing>
          <wp:inline distT="0" distB="0" distL="0" distR="0" wp14:anchorId="5902583B" wp14:editId="52D853EA">
            <wp:extent cx="5943600" cy="4806950"/>
            <wp:effectExtent l="0" t="0" r="0" b="6350"/>
            <wp:docPr id="985295734"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95734" name="Picture 25" descr="A screen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806950"/>
                    </a:xfrm>
                    <a:prstGeom prst="rect">
                      <a:avLst/>
                    </a:prstGeom>
                  </pic:spPr>
                </pic:pic>
              </a:graphicData>
            </a:graphic>
          </wp:inline>
        </w:drawing>
      </w:r>
    </w:p>
    <w:p w14:paraId="20D6F2CB" w14:textId="7EAAA10E" w:rsidR="0010601D" w:rsidRDefault="0010601D" w:rsidP="00D73B0F">
      <w:pPr>
        <w:pStyle w:val="Heading2"/>
        <w:numPr>
          <w:ilvl w:val="0"/>
          <w:numId w:val="28"/>
        </w:numPr>
      </w:pPr>
      <w:bookmarkStart w:id="35" w:name="_Toc196162266"/>
      <w:r>
        <w:lastRenderedPageBreak/>
        <w:t>Fallback ZIP Code Matching (Offline Search)</w:t>
      </w:r>
      <w:bookmarkEnd w:id="35"/>
    </w:p>
    <w:p w14:paraId="11D36EAE" w14:textId="19532313" w:rsidR="004568B2" w:rsidRPr="004568B2" w:rsidRDefault="00677154" w:rsidP="004568B2">
      <w:r>
        <w:rPr>
          <w:noProof/>
        </w:rPr>
        <w:drawing>
          <wp:inline distT="0" distB="0" distL="0" distR="0" wp14:anchorId="2125C311" wp14:editId="08698322">
            <wp:extent cx="5556113" cy="4034118"/>
            <wp:effectExtent l="0" t="0" r="0" b="5080"/>
            <wp:docPr id="913348242"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48242" name="Picture 26"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3427" cy="4046689"/>
                    </a:xfrm>
                    <a:prstGeom prst="rect">
                      <a:avLst/>
                    </a:prstGeom>
                  </pic:spPr>
                </pic:pic>
              </a:graphicData>
            </a:graphic>
          </wp:inline>
        </w:drawing>
      </w:r>
      <w:r>
        <w:rPr>
          <w:noProof/>
        </w:rPr>
        <w:drawing>
          <wp:inline distT="0" distB="0" distL="0" distR="0" wp14:anchorId="257542B5" wp14:editId="131E31CF">
            <wp:extent cx="5486400" cy="3674673"/>
            <wp:effectExtent l="0" t="0" r="0" b="0"/>
            <wp:docPr id="1878443078"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3078" name="Picture 27" descr="A screenshot of a computer program&#10;&#10;Description automatically generated"/>
                    <pic:cNvPicPr/>
                  </pic:nvPicPr>
                  <pic:blipFill rotWithShape="1">
                    <a:blip r:embed="rId42" cstate="print">
                      <a:extLst>
                        <a:ext uri="{28A0092B-C50C-407E-A947-70E740481C1C}">
                          <a14:useLocalDpi xmlns:a14="http://schemas.microsoft.com/office/drawing/2010/main" val="0"/>
                        </a:ext>
                      </a:extLst>
                    </a:blip>
                    <a:srcRect t="5284" b="2469"/>
                    <a:stretch/>
                  </pic:blipFill>
                  <pic:spPr bwMode="auto">
                    <a:xfrm>
                      <a:off x="0" y="0"/>
                      <a:ext cx="5508342" cy="3689369"/>
                    </a:xfrm>
                    <a:prstGeom prst="rect">
                      <a:avLst/>
                    </a:prstGeom>
                    <a:ln>
                      <a:noFill/>
                    </a:ln>
                    <a:extLst>
                      <a:ext uri="{53640926-AAD7-44D8-BBD7-CCE9431645EC}">
                        <a14:shadowObscured xmlns:a14="http://schemas.microsoft.com/office/drawing/2010/main"/>
                      </a:ext>
                    </a:extLst>
                  </pic:spPr>
                </pic:pic>
              </a:graphicData>
            </a:graphic>
          </wp:inline>
        </w:drawing>
      </w:r>
    </w:p>
    <w:p w14:paraId="376D5A15" w14:textId="05598CE4" w:rsidR="0010601D" w:rsidRDefault="00D7089C" w:rsidP="00D73B0F">
      <w:pPr>
        <w:pStyle w:val="Heading2"/>
        <w:numPr>
          <w:ilvl w:val="0"/>
          <w:numId w:val="28"/>
        </w:numPr>
      </w:pPr>
      <w:bookmarkStart w:id="36" w:name="_Toc196162267"/>
      <w:r>
        <w:lastRenderedPageBreak/>
        <w:t>Nearby ZIP Retrieval with Fallback</w:t>
      </w:r>
      <w:bookmarkEnd w:id="36"/>
    </w:p>
    <w:p w14:paraId="663C968D" w14:textId="2F3EAF2D" w:rsidR="004568B2" w:rsidRPr="004568B2" w:rsidRDefault="005E14F0" w:rsidP="004568B2">
      <w:r>
        <w:rPr>
          <w:noProof/>
        </w:rPr>
        <w:drawing>
          <wp:inline distT="0" distB="0" distL="0" distR="0" wp14:anchorId="12D313F6" wp14:editId="13EA0067">
            <wp:extent cx="5943600" cy="3033395"/>
            <wp:effectExtent l="0" t="0" r="0" b="1905"/>
            <wp:docPr id="1755769160" name="Picture 2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69160" name="Picture 28" descr="A screenshot of a compute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33395"/>
                    </a:xfrm>
                    <a:prstGeom prst="rect">
                      <a:avLst/>
                    </a:prstGeom>
                  </pic:spPr>
                </pic:pic>
              </a:graphicData>
            </a:graphic>
          </wp:inline>
        </w:drawing>
      </w:r>
    </w:p>
    <w:p w14:paraId="30F813F4" w14:textId="32F900E2" w:rsidR="00D7089C" w:rsidRPr="002716E9" w:rsidRDefault="00D7089C" w:rsidP="00D73B0F">
      <w:pPr>
        <w:pStyle w:val="Heading2"/>
        <w:numPr>
          <w:ilvl w:val="0"/>
          <w:numId w:val="28"/>
        </w:numPr>
      </w:pPr>
      <w:bookmarkStart w:id="37" w:name="_Toc196162268"/>
      <w:r>
        <w:t>Marker Interaction on Map</w:t>
      </w:r>
      <w:bookmarkEnd w:id="37"/>
    </w:p>
    <w:p w14:paraId="7B8D06D4" w14:textId="6FDF610F" w:rsidR="002716E9" w:rsidRPr="002716E9" w:rsidRDefault="00541AA8" w:rsidP="002716E9">
      <w:r>
        <w:rPr>
          <w:noProof/>
        </w:rPr>
        <w:drawing>
          <wp:inline distT="0" distB="0" distL="0" distR="0" wp14:anchorId="679B69EB" wp14:editId="25143961">
            <wp:extent cx="5943600" cy="4267200"/>
            <wp:effectExtent l="0" t="0" r="0" b="0"/>
            <wp:docPr id="1861094266" name="Picture 2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94266" name="Picture 29" descr="A screenshot of a computer cod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267200"/>
                    </a:xfrm>
                    <a:prstGeom prst="rect">
                      <a:avLst/>
                    </a:prstGeom>
                  </pic:spPr>
                </pic:pic>
              </a:graphicData>
            </a:graphic>
          </wp:inline>
        </w:drawing>
      </w:r>
    </w:p>
    <w:sectPr w:rsidR="002716E9" w:rsidRPr="002716E9" w:rsidSect="00F8586C">
      <w:headerReference w:type="default" r:id="rId45"/>
      <w:footerReference w:type="default" r:id="rId4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C6D273" w14:textId="77777777" w:rsidR="00AD6776" w:rsidRDefault="00AD6776" w:rsidP="00096F0A">
      <w:pPr>
        <w:spacing w:after="0" w:line="240" w:lineRule="auto"/>
      </w:pPr>
      <w:r>
        <w:separator/>
      </w:r>
    </w:p>
  </w:endnote>
  <w:endnote w:type="continuationSeparator" w:id="0">
    <w:p w14:paraId="730AD36D" w14:textId="77777777" w:rsidR="00AD6776" w:rsidRDefault="00AD6776" w:rsidP="00096F0A">
      <w:pPr>
        <w:spacing w:after="0" w:line="240" w:lineRule="auto"/>
      </w:pPr>
      <w:r>
        <w:continuationSeparator/>
      </w:r>
    </w:p>
  </w:endnote>
  <w:endnote w:type="continuationNotice" w:id="1">
    <w:p w14:paraId="096E07A0" w14:textId="77777777" w:rsidR="00AD6776" w:rsidRDefault="00AD67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Aptos Display">
    <w:altName w:val="Calibri"/>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40402D62" w14:paraId="42BC731E" w14:textId="77777777" w:rsidTr="40402D62">
      <w:trPr>
        <w:trHeight w:val="300"/>
      </w:trPr>
      <w:tc>
        <w:tcPr>
          <w:tcW w:w="3120" w:type="dxa"/>
        </w:tcPr>
        <w:p w14:paraId="70784E53" w14:textId="246C4968" w:rsidR="40402D62" w:rsidRDefault="40402D62" w:rsidP="40402D62">
          <w:pPr>
            <w:pStyle w:val="Header"/>
            <w:ind w:left="-115"/>
          </w:pPr>
        </w:p>
      </w:tc>
      <w:tc>
        <w:tcPr>
          <w:tcW w:w="3120" w:type="dxa"/>
        </w:tcPr>
        <w:p w14:paraId="6E8E502E" w14:textId="6BCE25B1" w:rsidR="40402D62" w:rsidRDefault="40402D62" w:rsidP="40402D62">
          <w:pPr>
            <w:pStyle w:val="Header"/>
            <w:jc w:val="center"/>
          </w:pPr>
        </w:p>
      </w:tc>
      <w:tc>
        <w:tcPr>
          <w:tcW w:w="3120" w:type="dxa"/>
        </w:tcPr>
        <w:p w14:paraId="6B96B45E" w14:textId="5909ED3C" w:rsidR="40402D62" w:rsidRDefault="40402D62" w:rsidP="40402D62">
          <w:pPr>
            <w:pStyle w:val="Header"/>
            <w:ind w:right="-115"/>
            <w:jc w:val="right"/>
          </w:pPr>
        </w:p>
      </w:tc>
    </w:tr>
  </w:tbl>
  <w:p w14:paraId="5AA06555" w14:textId="2C661CC0" w:rsidR="00096F0A" w:rsidRDefault="00096F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BF57AF" w14:textId="77777777" w:rsidR="00AD6776" w:rsidRDefault="00AD6776" w:rsidP="00096F0A">
      <w:pPr>
        <w:spacing w:after="0" w:line="240" w:lineRule="auto"/>
      </w:pPr>
      <w:r>
        <w:separator/>
      </w:r>
    </w:p>
  </w:footnote>
  <w:footnote w:type="continuationSeparator" w:id="0">
    <w:p w14:paraId="45A4449F" w14:textId="77777777" w:rsidR="00AD6776" w:rsidRDefault="00AD6776" w:rsidP="00096F0A">
      <w:pPr>
        <w:spacing w:after="0" w:line="240" w:lineRule="auto"/>
      </w:pPr>
      <w:r>
        <w:continuationSeparator/>
      </w:r>
    </w:p>
  </w:footnote>
  <w:footnote w:type="continuationNotice" w:id="1">
    <w:p w14:paraId="1BEA24BF" w14:textId="77777777" w:rsidR="00AD6776" w:rsidRDefault="00AD677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40402D62" w14:paraId="61D711A0" w14:textId="77777777" w:rsidTr="40402D62">
      <w:trPr>
        <w:trHeight w:val="300"/>
      </w:trPr>
      <w:tc>
        <w:tcPr>
          <w:tcW w:w="3120" w:type="dxa"/>
        </w:tcPr>
        <w:p w14:paraId="417D28DE" w14:textId="2780130F" w:rsidR="40402D62" w:rsidRDefault="40402D62" w:rsidP="40402D62">
          <w:pPr>
            <w:pStyle w:val="Header"/>
            <w:ind w:left="-115"/>
          </w:pPr>
        </w:p>
      </w:tc>
      <w:tc>
        <w:tcPr>
          <w:tcW w:w="3120" w:type="dxa"/>
        </w:tcPr>
        <w:p w14:paraId="2526E741" w14:textId="58DA4ABF" w:rsidR="40402D62" w:rsidRDefault="40402D62" w:rsidP="40402D62">
          <w:pPr>
            <w:pStyle w:val="Header"/>
            <w:jc w:val="center"/>
          </w:pPr>
        </w:p>
      </w:tc>
      <w:tc>
        <w:tcPr>
          <w:tcW w:w="3120" w:type="dxa"/>
        </w:tcPr>
        <w:p w14:paraId="452421D2" w14:textId="6C2105B8" w:rsidR="40402D62" w:rsidRDefault="40402D62" w:rsidP="40402D62">
          <w:pPr>
            <w:pStyle w:val="Header"/>
            <w:ind w:right="-115"/>
            <w:jc w:val="right"/>
          </w:pPr>
        </w:p>
      </w:tc>
    </w:tr>
  </w:tbl>
  <w:p w14:paraId="728FF7C4" w14:textId="3AD5B76A" w:rsidR="00096F0A" w:rsidRDefault="00096F0A">
    <w:pPr>
      <w:pStyle w:val="Header"/>
    </w:pPr>
  </w:p>
</w:hdr>
</file>

<file path=word/intelligence2.xml><?xml version="1.0" encoding="utf-8"?>
<int2:intelligence xmlns:int2="http://schemas.microsoft.com/office/intelligence/2020/intelligence" xmlns:oel="http://schemas.microsoft.com/office/2019/extlst">
  <int2:observations>
    <int2:textHash int2:hashCode="nrROjccxB0Rs/G" int2:id="3YfquYb2">
      <int2:state int2:value="Rejected" int2:type="AugLoop_Text_Critique"/>
    </int2:textHash>
    <int2:bookmark int2:bookmarkName="_Int_EMMPvWf0" int2:invalidationBookmarkName="" int2:hashCode="u1spr28XBH/GBG" int2:id="P6AwQqrK">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36D79"/>
    <w:multiLevelType w:val="hybridMultilevel"/>
    <w:tmpl w:val="219A5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D53807"/>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E864EB"/>
    <w:multiLevelType w:val="multilevel"/>
    <w:tmpl w:val="50C27874"/>
    <w:numStyleLink w:val="CurrentList1"/>
  </w:abstractNum>
  <w:abstractNum w:abstractNumId="3" w15:restartNumberingAfterBreak="0">
    <w:nsid w:val="1AB849F4"/>
    <w:multiLevelType w:val="multilevel"/>
    <w:tmpl w:val="50C27874"/>
    <w:styleLink w:val="CurrentList1"/>
    <w:lvl w:ilvl="0">
      <w:start w:val="1"/>
      <w:numFmt w:val="upperLetter"/>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ACA7789"/>
    <w:multiLevelType w:val="multilevel"/>
    <w:tmpl w:val="143CAF3C"/>
    <w:lvl w:ilvl="0">
      <w:start w:val="1"/>
      <w:numFmt w:val="decimal"/>
      <w:lvlText w:val="B.%1."/>
      <w:lvlJc w:val="left"/>
      <w:pPr>
        <w:ind w:left="360" w:hanging="360"/>
      </w:pPr>
      <w:rPr>
        <w:rFonts w:hint="default"/>
      </w:rPr>
    </w:lvl>
    <w:lvl w:ilvl="1">
      <w:start w:val="1"/>
      <w:numFmt w:val="decimal"/>
      <w:lvlText w:val="B.%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0A215DB"/>
    <w:multiLevelType w:val="hybridMultilevel"/>
    <w:tmpl w:val="6C9E7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5201DE"/>
    <w:multiLevelType w:val="multilevel"/>
    <w:tmpl w:val="9D624A28"/>
    <w:lvl w:ilvl="0">
      <w:start w:val="1"/>
      <w:numFmt w:val="upperLetter"/>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413183A"/>
    <w:multiLevelType w:val="multilevel"/>
    <w:tmpl w:val="FE00FBB0"/>
    <w:numStyleLink w:val="CurrentList3"/>
  </w:abstractNum>
  <w:abstractNum w:abstractNumId="8" w15:restartNumberingAfterBreak="0">
    <w:nsid w:val="24FC1230"/>
    <w:multiLevelType w:val="hybridMultilevel"/>
    <w:tmpl w:val="C9B49EE6"/>
    <w:lvl w:ilvl="0" w:tplc="1F3E0E28">
      <w:start w:val="1"/>
      <w:numFmt w:val="decimal"/>
      <w:lvlText w:val="%1."/>
      <w:lvlJc w:val="left"/>
      <w:pPr>
        <w:ind w:left="1080" w:hanging="360"/>
      </w:pPr>
      <w:rPr>
        <w:rFonts w:hint="default"/>
        <w:color w:val="auto"/>
      </w:rPr>
    </w:lvl>
    <w:lvl w:ilvl="1" w:tplc="58E82BD4">
      <w:start w:val="1"/>
      <w:numFmt w:val="upperLetter"/>
      <w:lvlText w:val="%2."/>
      <w:lvlJc w:val="left"/>
      <w:pPr>
        <w:ind w:left="1840" w:hanging="40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C475EE0"/>
    <w:multiLevelType w:val="multilevel"/>
    <w:tmpl w:val="FE00FBB0"/>
    <w:styleLink w:val="CurrentList3"/>
    <w:lvl w:ilvl="0">
      <w:start w:val="1"/>
      <w:numFmt w:val="decimal"/>
      <w:lvlText w:val="A.%1."/>
      <w:lvlJc w:val="left"/>
      <w:pPr>
        <w:ind w:left="360" w:hanging="360"/>
      </w:pPr>
      <w:rPr>
        <w:rFonts w:hint="default"/>
      </w:rPr>
    </w:lvl>
    <w:lvl w:ilvl="1">
      <w:start w:val="1"/>
      <w:numFmt w:val="decimal"/>
      <w:pStyle w:val="Heading2"/>
      <w:lvlText w:val="A.%1.%2."/>
      <w:lvlJc w:val="left"/>
      <w:pPr>
        <w:ind w:left="792" w:hanging="432"/>
      </w:pPr>
      <w:rPr>
        <w:rFonts w:ascii="Times New Roman" w:hAnsi="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0352B07"/>
    <w:multiLevelType w:val="multilevel"/>
    <w:tmpl w:val="7B48FDDA"/>
    <w:styleLink w:val="CurrentList4"/>
    <w:lvl w:ilvl="0">
      <w:start w:val="1"/>
      <w:numFmt w:val="decimal"/>
      <w:lvlText w:val="B.%1."/>
      <w:lvlJc w:val="left"/>
      <w:pPr>
        <w:ind w:left="360" w:hanging="360"/>
      </w:pPr>
      <w:rPr>
        <w:rFonts w:hint="default"/>
      </w:rPr>
    </w:lvl>
    <w:lvl w:ilvl="1">
      <w:start w:val="1"/>
      <w:numFmt w:val="decimal"/>
      <w:lvlText w:val="B.%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6FA5A63"/>
    <w:multiLevelType w:val="multilevel"/>
    <w:tmpl w:val="50C27874"/>
    <w:lvl w:ilvl="0">
      <w:start w:val="1"/>
      <w:numFmt w:val="upperLetter"/>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C48449F"/>
    <w:multiLevelType w:val="multilevel"/>
    <w:tmpl w:val="143CAF3C"/>
    <w:lvl w:ilvl="0">
      <w:start w:val="1"/>
      <w:numFmt w:val="decimal"/>
      <w:lvlText w:val="B.%1."/>
      <w:lvlJc w:val="left"/>
      <w:pPr>
        <w:ind w:left="360" w:hanging="360"/>
      </w:pPr>
      <w:rPr>
        <w:rFonts w:hint="default"/>
      </w:rPr>
    </w:lvl>
    <w:lvl w:ilvl="1">
      <w:start w:val="1"/>
      <w:numFmt w:val="decimal"/>
      <w:lvlText w:val="B.%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3154235"/>
    <w:multiLevelType w:val="hybridMultilevel"/>
    <w:tmpl w:val="7CBE1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846A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BC05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CEF4189"/>
    <w:multiLevelType w:val="multilevel"/>
    <w:tmpl w:val="50C27874"/>
    <w:lvl w:ilvl="0">
      <w:start w:val="1"/>
      <w:numFmt w:val="upperLetter"/>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50423C8B"/>
    <w:multiLevelType w:val="hybridMultilevel"/>
    <w:tmpl w:val="A27CD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7187FEF"/>
    <w:multiLevelType w:val="multilevel"/>
    <w:tmpl w:val="1C86AF38"/>
    <w:lvl w:ilvl="0">
      <w:start w:val="1"/>
      <w:numFmt w:val="upperLetter"/>
      <w:lvlText w:val="%1."/>
      <w:lvlJc w:val="left"/>
      <w:pPr>
        <w:ind w:left="360" w:hanging="360"/>
      </w:pPr>
      <w:rPr>
        <w:rFonts w:hint="default"/>
      </w:rPr>
    </w:lvl>
    <w:lvl w:ilvl="1">
      <w:start w:val="1"/>
      <w:numFmt w:val="decimal"/>
      <w:lvlText w:val="%1.%2."/>
      <w:lvlJc w:val="left"/>
      <w:pPr>
        <w:ind w:left="576" w:hanging="216"/>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B273451"/>
    <w:multiLevelType w:val="hybridMultilevel"/>
    <w:tmpl w:val="27986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CE2FA2"/>
    <w:multiLevelType w:val="hybridMultilevel"/>
    <w:tmpl w:val="B9D00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D231E9"/>
    <w:multiLevelType w:val="hybridMultilevel"/>
    <w:tmpl w:val="D94A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6B6E1F"/>
    <w:multiLevelType w:val="multilevel"/>
    <w:tmpl w:val="50C27874"/>
    <w:numStyleLink w:val="CurrentList1"/>
  </w:abstractNum>
  <w:abstractNum w:abstractNumId="23" w15:restartNumberingAfterBreak="0">
    <w:nsid w:val="63E993A6"/>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4" w15:restartNumberingAfterBreak="0">
    <w:nsid w:val="67410883"/>
    <w:multiLevelType w:val="hybridMultilevel"/>
    <w:tmpl w:val="61D0C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604589"/>
    <w:multiLevelType w:val="hybridMultilevel"/>
    <w:tmpl w:val="D5E8A2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1F7036"/>
    <w:multiLevelType w:val="hybridMultilevel"/>
    <w:tmpl w:val="19CE6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272D71"/>
    <w:multiLevelType w:val="multilevel"/>
    <w:tmpl w:val="EB5002CC"/>
    <w:lvl w:ilvl="0">
      <w:start w:val="1"/>
      <w:numFmt w:val="decimal"/>
      <w:lvlText w:val="%1."/>
      <w:lvlJc w:val="left"/>
      <w:pPr>
        <w:ind w:left="108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num w:numId="1" w16cid:durableId="1134912503">
    <w:abstractNumId w:val="5"/>
  </w:num>
  <w:num w:numId="2" w16cid:durableId="2027097403">
    <w:abstractNumId w:val="13"/>
  </w:num>
  <w:num w:numId="3" w16cid:durableId="73938759">
    <w:abstractNumId w:val="24"/>
  </w:num>
  <w:num w:numId="4" w16cid:durableId="1133718903">
    <w:abstractNumId w:val="19"/>
  </w:num>
  <w:num w:numId="5" w16cid:durableId="1885944965">
    <w:abstractNumId w:val="0"/>
  </w:num>
  <w:num w:numId="6" w16cid:durableId="1654217580">
    <w:abstractNumId w:val="26"/>
  </w:num>
  <w:num w:numId="7" w16cid:durableId="1367561480">
    <w:abstractNumId w:val="21"/>
  </w:num>
  <w:num w:numId="8" w16cid:durableId="1410689002">
    <w:abstractNumId w:val="17"/>
  </w:num>
  <w:num w:numId="9" w16cid:durableId="1575626840">
    <w:abstractNumId w:val="27"/>
  </w:num>
  <w:num w:numId="10" w16cid:durableId="1948078712">
    <w:abstractNumId w:val="8"/>
  </w:num>
  <w:num w:numId="11" w16cid:durableId="1173227822">
    <w:abstractNumId w:val="23"/>
  </w:num>
  <w:num w:numId="12" w16cid:durableId="1669820139">
    <w:abstractNumId w:val="15"/>
  </w:num>
  <w:num w:numId="13" w16cid:durableId="1359697286">
    <w:abstractNumId w:val="11"/>
  </w:num>
  <w:num w:numId="14" w16cid:durableId="2115204264">
    <w:abstractNumId w:val="6"/>
  </w:num>
  <w:num w:numId="15" w16cid:durableId="1024671502">
    <w:abstractNumId w:val="16"/>
  </w:num>
  <w:num w:numId="16" w16cid:durableId="318923047">
    <w:abstractNumId w:val="18"/>
  </w:num>
  <w:num w:numId="17" w16cid:durableId="1245216766">
    <w:abstractNumId w:val="3"/>
  </w:num>
  <w:num w:numId="18" w16cid:durableId="1928267057">
    <w:abstractNumId w:val="22"/>
  </w:num>
  <w:num w:numId="19" w16cid:durableId="961232646">
    <w:abstractNumId w:val="2"/>
    <w:lvlOverride w:ilvl="1">
      <w:lvl w:ilvl="1">
        <w:start w:val="1"/>
        <w:numFmt w:val="decimal"/>
        <w:lvlText w:val="%1.%2."/>
        <w:lvlJc w:val="left"/>
        <w:pPr>
          <w:ind w:left="720" w:hanging="360"/>
        </w:pPr>
        <w:rPr>
          <w:rFonts w:hint="default"/>
        </w:rPr>
      </w:lvl>
    </w:lvlOverride>
  </w:num>
  <w:num w:numId="20" w16cid:durableId="1343164537">
    <w:abstractNumId w:val="4"/>
  </w:num>
  <w:num w:numId="21" w16cid:durableId="1172336552">
    <w:abstractNumId w:val="20"/>
  </w:num>
  <w:num w:numId="22" w16cid:durableId="1988052784">
    <w:abstractNumId w:val="14"/>
  </w:num>
  <w:num w:numId="23" w16cid:durableId="513691014">
    <w:abstractNumId w:val="1"/>
  </w:num>
  <w:num w:numId="24" w16cid:durableId="1739205577">
    <w:abstractNumId w:val="25"/>
  </w:num>
  <w:num w:numId="25" w16cid:durableId="1662345861">
    <w:abstractNumId w:val="4"/>
  </w:num>
  <w:num w:numId="26" w16cid:durableId="2050641340">
    <w:abstractNumId w:val="9"/>
  </w:num>
  <w:num w:numId="27" w16cid:durableId="10495770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82435018">
    <w:abstractNumId w:val="12"/>
  </w:num>
  <w:num w:numId="29" w16cid:durableId="125397195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975482686">
    <w:abstractNumId w:val="10"/>
  </w:num>
  <w:num w:numId="31" w16cid:durableId="1882593482">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B7D7C92"/>
    <w:rsid w:val="00000746"/>
    <w:rsid w:val="000008D9"/>
    <w:rsid w:val="00001B6A"/>
    <w:rsid w:val="00001E1D"/>
    <w:rsid w:val="000020C8"/>
    <w:rsid w:val="0000382B"/>
    <w:rsid w:val="00003E51"/>
    <w:rsid w:val="000065B0"/>
    <w:rsid w:val="00006945"/>
    <w:rsid w:val="00006AC2"/>
    <w:rsid w:val="00006E6C"/>
    <w:rsid w:val="00007283"/>
    <w:rsid w:val="000074A6"/>
    <w:rsid w:val="00007884"/>
    <w:rsid w:val="000102F9"/>
    <w:rsid w:val="00010997"/>
    <w:rsid w:val="00010B22"/>
    <w:rsid w:val="00012D4E"/>
    <w:rsid w:val="00013839"/>
    <w:rsid w:val="000138FD"/>
    <w:rsid w:val="00015D76"/>
    <w:rsid w:val="00015E74"/>
    <w:rsid w:val="00016B1E"/>
    <w:rsid w:val="000202EB"/>
    <w:rsid w:val="00020E9F"/>
    <w:rsid w:val="00023826"/>
    <w:rsid w:val="00025335"/>
    <w:rsid w:val="00025E30"/>
    <w:rsid w:val="000262FD"/>
    <w:rsid w:val="00026AA2"/>
    <w:rsid w:val="00031063"/>
    <w:rsid w:val="0003349A"/>
    <w:rsid w:val="000345E8"/>
    <w:rsid w:val="00034C31"/>
    <w:rsid w:val="00035BC0"/>
    <w:rsid w:val="000373BA"/>
    <w:rsid w:val="000377C5"/>
    <w:rsid w:val="00040152"/>
    <w:rsid w:val="000426B3"/>
    <w:rsid w:val="0004277C"/>
    <w:rsid w:val="00042C56"/>
    <w:rsid w:val="000447B1"/>
    <w:rsid w:val="00044BE2"/>
    <w:rsid w:val="000453E2"/>
    <w:rsid w:val="00045A0B"/>
    <w:rsid w:val="0004602B"/>
    <w:rsid w:val="00046259"/>
    <w:rsid w:val="00046458"/>
    <w:rsid w:val="00046709"/>
    <w:rsid w:val="0004681A"/>
    <w:rsid w:val="00046848"/>
    <w:rsid w:val="0004686B"/>
    <w:rsid w:val="00046A43"/>
    <w:rsid w:val="00046C38"/>
    <w:rsid w:val="000474D9"/>
    <w:rsid w:val="000475D7"/>
    <w:rsid w:val="00047C69"/>
    <w:rsid w:val="00052361"/>
    <w:rsid w:val="00053065"/>
    <w:rsid w:val="000541D9"/>
    <w:rsid w:val="00055797"/>
    <w:rsid w:val="00056031"/>
    <w:rsid w:val="000567F8"/>
    <w:rsid w:val="00057401"/>
    <w:rsid w:val="0006093B"/>
    <w:rsid w:val="00060B05"/>
    <w:rsid w:val="000625DF"/>
    <w:rsid w:val="00062EA7"/>
    <w:rsid w:val="00063958"/>
    <w:rsid w:val="00063C1E"/>
    <w:rsid w:val="00063CEC"/>
    <w:rsid w:val="00063F56"/>
    <w:rsid w:val="00064070"/>
    <w:rsid w:val="000640BA"/>
    <w:rsid w:val="000649FC"/>
    <w:rsid w:val="000655B8"/>
    <w:rsid w:val="00065B22"/>
    <w:rsid w:val="0006677E"/>
    <w:rsid w:val="00066F63"/>
    <w:rsid w:val="00067BCC"/>
    <w:rsid w:val="00067BFC"/>
    <w:rsid w:val="0007000E"/>
    <w:rsid w:val="0007034B"/>
    <w:rsid w:val="00070395"/>
    <w:rsid w:val="00070476"/>
    <w:rsid w:val="0007069F"/>
    <w:rsid w:val="0007076B"/>
    <w:rsid w:val="00070B68"/>
    <w:rsid w:val="00070DA5"/>
    <w:rsid w:val="00071CEE"/>
    <w:rsid w:val="00071F96"/>
    <w:rsid w:val="00072E51"/>
    <w:rsid w:val="00073620"/>
    <w:rsid w:val="00074624"/>
    <w:rsid w:val="00074808"/>
    <w:rsid w:val="00075B48"/>
    <w:rsid w:val="00075E8F"/>
    <w:rsid w:val="000812CB"/>
    <w:rsid w:val="00081837"/>
    <w:rsid w:val="0008199C"/>
    <w:rsid w:val="0008203E"/>
    <w:rsid w:val="00082802"/>
    <w:rsid w:val="00082E21"/>
    <w:rsid w:val="00083CAC"/>
    <w:rsid w:val="000843A5"/>
    <w:rsid w:val="00084B3F"/>
    <w:rsid w:val="000857C6"/>
    <w:rsid w:val="0008584B"/>
    <w:rsid w:val="00085B35"/>
    <w:rsid w:val="00085DF9"/>
    <w:rsid w:val="00085EB7"/>
    <w:rsid w:val="000878D6"/>
    <w:rsid w:val="00087AEC"/>
    <w:rsid w:val="000905C6"/>
    <w:rsid w:val="00090650"/>
    <w:rsid w:val="000906B4"/>
    <w:rsid w:val="00091EED"/>
    <w:rsid w:val="0009406B"/>
    <w:rsid w:val="0009469B"/>
    <w:rsid w:val="000951E4"/>
    <w:rsid w:val="00095318"/>
    <w:rsid w:val="000957C6"/>
    <w:rsid w:val="00095870"/>
    <w:rsid w:val="0009589E"/>
    <w:rsid w:val="0009592B"/>
    <w:rsid w:val="00095984"/>
    <w:rsid w:val="0009621E"/>
    <w:rsid w:val="00096D38"/>
    <w:rsid w:val="00096ECF"/>
    <w:rsid w:val="00096F0A"/>
    <w:rsid w:val="00097A27"/>
    <w:rsid w:val="00097CAC"/>
    <w:rsid w:val="00097CD2"/>
    <w:rsid w:val="000A02CD"/>
    <w:rsid w:val="000A0742"/>
    <w:rsid w:val="000A0F96"/>
    <w:rsid w:val="000A183F"/>
    <w:rsid w:val="000A2A53"/>
    <w:rsid w:val="000A3200"/>
    <w:rsid w:val="000A3364"/>
    <w:rsid w:val="000A3AB3"/>
    <w:rsid w:val="000A3CC8"/>
    <w:rsid w:val="000A3FCE"/>
    <w:rsid w:val="000A4C76"/>
    <w:rsid w:val="000A4FE9"/>
    <w:rsid w:val="000A5018"/>
    <w:rsid w:val="000A614D"/>
    <w:rsid w:val="000A66E5"/>
    <w:rsid w:val="000A6C67"/>
    <w:rsid w:val="000A6D53"/>
    <w:rsid w:val="000A6DA9"/>
    <w:rsid w:val="000A718A"/>
    <w:rsid w:val="000B1AD7"/>
    <w:rsid w:val="000B1B3D"/>
    <w:rsid w:val="000B2040"/>
    <w:rsid w:val="000B206D"/>
    <w:rsid w:val="000B2290"/>
    <w:rsid w:val="000B35A0"/>
    <w:rsid w:val="000B3B35"/>
    <w:rsid w:val="000B408A"/>
    <w:rsid w:val="000B4CDD"/>
    <w:rsid w:val="000B52B8"/>
    <w:rsid w:val="000B54CC"/>
    <w:rsid w:val="000B6B79"/>
    <w:rsid w:val="000B6C12"/>
    <w:rsid w:val="000B7186"/>
    <w:rsid w:val="000B7267"/>
    <w:rsid w:val="000B73A7"/>
    <w:rsid w:val="000B7EFF"/>
    <w:rsid w:val="000B7F72"/>
    <w:rsid w:val="000C05EA"/>
    <w:rsid w:val="000C0885"/>
    <w:rsid w:val="000C0EA9"/>
    <w:rsid w:val="000C0FF4"/>
    <w:rsid w:val="000C25FC"/>
    <w:rsid w:val="000C2E8B"/>
    <w:rsid w:val="000C3344"/>
    <w:rsid w:val="000C3373"/>
    <w:rsid w:val="000C4350"/>
    <w:rsid w:val="000C6813"/>
    <w:rsid w:val="000C76F5"/>
    <w:rsid w:val="000D053F"/>
    <w:rsid w:val="000D0581"/>
    <w:rsid w:val="000D0600"/>
    <w:rsid w:val="000D0F66"/>
    <w:rsid w:val="000D2908"/>
    <w:rsid w:val="000D3489"/>
    <w:rsid w:val="000D365A"/>
    <w:rsid w:val="000D4C80"/>
    <w:rsid w:val="000D6878"/>
    <w:rsid w:val="000D7485"/>
    <w:rsid w:val="000D7604"/>
    <w:rsid w:val="000D7A09"/>
    <w:rsid w:val="000E0325"/>
    <w:rsid w:val="000E056C"/>
    <w:rsid w:val="000E0E43"/>
    <w:rsid w:val="000E0F7A"/>
    <w:rsid w:val="000E20EC"/>
    <w:rsid w:val="000E3639"/>
    <w:rsid w:val="000E3E53"/>
    <w:rsid w:val="000E4065"/>
    <w:rsid w:val="000E5088"/>
    <w:rsid w:val="000E5C5D"/>
    <w:rsid w:val="000E64F8"/>
    <w:rsid w:val="000E6896"/>
    <w:rsid w:val="000E72CB"/>
    <w:rsid w:val="000F00DB"/>
    <w:rsid w:val="000F0415"/>
    <w:rsid w:val="000F0622"/>
    <w:rsid w:val="000F0D4A"/>
    <w:rsid w:val="000F1084"/>
    <w:rsid w:val="000F142D"/>
    <w:rsid w:val="000F4EDE"/>
    <w:rsid w:val="000F4F24"/>
    <w:rsid w:val="000F5E06"/>
    <w:rsid w:val="000F7272"/>
    <w:rsid w:val="00101572"/>
    <w:rsid w:val="00103BA1"/>
    <w:rsid w:val="00104959"/>
    <w:rsid w:val="001051C1"/>
    <w:rsid w:val="0010556C"/>
    <w:rsid w:val="001058E8"/>
    <w:rsid w:val="0010601D"/>
    <w:rsid w:val="001060E9"/>
    <w:rsid w:val="001066CC"/>
    <w:rsid w:val="00107AC3"/>
    <w:rsid w:val="001115D8"/>
    <w:rsid w:val="0011180D"/>
    <w:rsid w:val="00111C73"/>
    <w:rsid w:val="00112733"/>
    <w:rsid w:val="001127C9"/>
    <w:rsid w:val="00113537"/>
    <w:rsid w:val="00113720"/>
    <w:rsid w:val="00113CB3"/>
    <w:rsid w:val="00113DD1"/>
    <w:rsid w:val="00116470"/>
    <w:rsid w:val="00116A80"/>
    <w:rsid w:val="00116C6B"/>
    <w:rsid w:val="001206D2"/>
    <w:rsid w:val="0012182C"/>
    <w:rsid w:val="00121DF1"/>
    <w:rsid w:val="00123AE4"/>
    <w:rsid w:val="00125455"/>
    <w:rsid w:val="00125516"/>
    <w:rsid w:val="00126082"/>
    <w:rsid w:val="00126477"/>
    <w:rsid w:val="001269F5"/>
    <w:rsid w:val="00127D0B"/>
    <w:rsid w:val="00130975"/>
    <w:rsid w:val="00132428"/>
    <w:rsid w:val="001331B0"/>
    <w:rsid w:val="00133489"/>
    <w:rsid w:val="00134112"/>
    <w:rsid w:val="00134E70"/>
    <w:rsid w:val="0013534E"/>
    <w:rsid w:val="00135E27"/>
    <w:rsid w:val="00136B4D"/>
    <w:rsid w:val="00136F9D"/>
    <w:rsid w:val="00136FB8"/>
    <w:rsid w:val="001377FB"/>
    <w:rsid w:val="00137930"/>
    <w:rsid w:val="001379E0"/>
    <w:rsid w:val="00137CDA"/>
    <w:rsid w:val="0014106D"/>
    <w:rsid w:val="001413DA"/>
    <w:rsid w:val="00141895"/>
    <w:rsid w:val="00141E43"/>
    <w:rsid w:val="00141EEC"/>
    <w:rsid w:val="0014221D"/>
    <w:rsid w:val="00143859"/>
    <w:rsid w:val="00143B19"/>
    <w:rsid w:val="00144BDF"/>
    <w:rsid w:val="00144C3B"/>
    <w:rsid w:val="001469DC"/>
    <w:rsid w:val="00146D94"/>
    <w:rsid w:val="00147019"/>
    <w:rsid w:val="00147304"/>
    <w:rsid w:val="0014741E"/>
    <w:rsid w:val="00147637"/>
    <w:rsid w:val="00147DB0"/>
    <w:rsid w:val="001502E8"/>
    <w:rsid w:val="00150550"/>
    <w:rsid w:val="00151129"/>
    <w:rsid w:val="00151A20"/>
    <w:rsid w:val="00151FD5"/>
    <w:rsid w:val="001522D2"/>
    <w:rsid w:val="00152714"/>
    <w:rsid w:val="00152F5C"/>
    <w:rsid w:val="0015329A"/>
    <w:rsid w:val="00154768"/>
    <w:rsid w:val="00154E48"/>
    <w:rsid w:val="0015539B"/>
    <w:rsid w:val="0015676D"/>
    <w:rsid w:val="00156A72"/>
    <w:rsid w:val="001645D2"/>
    <w:rsid w:val="001646D2"/>
    <w:rsid w:val="00164AE0"/>
    <w:rsid w:val="00165207"/>
    <w:rsid w:val="00165A0F"/>
    <w:rsid w:val="00165C2B"/>
    <w:rsid w:val="00166203"/>
    <w:rsid w:val="00167ED2"/>
    <w:rsid w:val="00167F8A"/>
    <w:rsid w:val="001709A4"/>
    <w:rsid w:val="00172262"/>
    <w:rsid w:val="00172686"/>
    <w:rsid w:val="00172B0F"/>
    <w:rsid w:val="001739D4"/>
    <w:rsid w:val="00173CF9"/>
    <w:rsid w:val="0017486C"/>
    <w:rsid w:val="00174CEF"/>
    <w:rsid w:val="00174F1E"/>
    <w:rsid w:val="00174FAD"/>
    <w:rsid w:val="00175A91"/>
    <w:rsid w:val="00175AC2"/>
    <w:rsid w:val="00176D6A"/>
    <w:rsid w:val="00176D90"/>
    <w:rsid w:val="0018042C"/>
    <w:rsid w:val="0018057B"/>
    <w:rsid w:val="001808FD"/>
    <w:rsid w:val="00181382"/>
    <w:rsid w:val="001813CC"/>
    <w:rsid w:val="00181F9D"/>
    <w:rsid w:val="001835A9"/>
    <w:rsid w:val="00183C47"/>
    <w:rsid w:val="00183FFF"/>
    <w:rsid w:val="00184A82"/>
    <w:rsid w:val="0018552C"/>
    <w:rsid w:val="0018567F"/>
    <w:rsid w:val="001857D0"/>
    <w:rsid w:val="001861BE"/>
    <w:rsid w:val="0018667E"/>
    <w:rsid w:val="00187568"/>
    <w:rsid w:val="00190554"/>
    <w:rsid w:val="00191849"/>
    <w:rsid w:val="00191EEA"/>
    <w:rsid w:val="001928CC"/>
    <w:rsid w:val="00193DE0"/>
    <w:rsid w:val="0019500E"/>
    <w:rsid w:val="00195A36"/>
    <w:rsid w:val="00195B0B"/>
    <w:rsid w:val="00196466"/>
    <w:rsid w:val="001972BA"/>
    <w:rsid w:val="00197922"/>
    <w:rsid w:val="001A1584"/>
    <w:rsid w:val="001A292D"/>
    <w:rsid w:val="001A2A03"/>
    <w:rsid w:val="001A4631"/>
    <w:rsid w:val="001A57D8"/>
    <w:rsid w:val="001A6026"/>
    <w:rsid w:val="001A6196"/>
    <w:rsid w:val="001A6515"/>
    <w:rsid w:val="001A6E46"/>
    <w:rsid w:val="001A75BE"/>
    <w:rsid w:val="001B0955"/>
    <w:rsid w:val="001B0EB1"/>
    <w:rsid w:val="001B249C"/>
    <w:rsid w:val="001B2650"/>
    <w:rsid w:val="001B3618"/>
    <w:rsid w:val="001B3A98"/>
    <w:rsid w:val="001B4180"/>
    <w:rsid w:val="001B614A"/>
    <w:rsid w:val="001B6B46"/>
    <w:rsid w:val="001B6C66"/>
    <w:rsid w:val="001B7A28"/>
    <w:rsid w:val="001B7F49"/>
    <w:rsid w:val="001C2BFD"/>
    <w:rsid w:val="001C2CA8"/>
    <w:rsid w:val="001C4026"/>
    <w:rsid w:val="001C45AB"/>
    <w:rsid w:val="001C476B"/>
    <w:rsid w:val="001C4912"/>
    <w:rsid w:val="001C49E1"/>
    <w:rsid w:val="001C6B33"/>
    <w:rsid w:val="001C6EBA"/>
    <w:rsid w:val="001C7E79"/>
    <w:rsid w:val="001D099F"/>
    <w:rsid w:val="001D177A"/>
    <w:rsid w:val="001D18ED"/>
    <w:rsid w:val="001D21FE"/>
    <w:rsid w:val="001D25DA"/>
    <w:rsid w:val="001D28E2"/>
    <w:rsid w:val="001D2F89"/>
    <w:rsid w:val="001D324A"/>
    <w:rsid w:val="001D3DDB"/>
    <w:rsid w:val="001D3E78"/>
    <w:rsid w:val="001D4092"/>
    <w:rsid w:val="001D4C43"/>
    <w:rsid w:val="001D515F"/>
    <w:rsid w:val="001D5974"/>
    <w:rsid w:val="001D6173"/>
    <w:rsid w:val="001D65CC"/>
    <w:rsid w:val="001D734F"/>
    <w:rsid w:val="001D7F72"/>
    <w:rsid w:val="001E0945"/>
    <w:rsid w:val="001E0AF4"/>
    <w:rsid w:val="001E1424"/>
    <w:rsid w:val="001E1496"/>
    <w:rsid w:val="001E1F3F"/>
    <w:rsid w:val="001E54CA"/>
    <w:rsid w:val="001E63B5"/>
    <w:rsid w:val="001F12AD"/>
    <w:rsid w:val="001F21A9"/>
    <w:rsid w:val="001F2389"/>
    <w:rsid w:val="001F3192"/>
    <w:rsid w:val="001F3306"/>
    <w:rsid w:val="001F501D"/>
    <w:rsid w:val="001F5D35"/>
    <w:rsid w:val="001F7F1C"/>
    <w:rsid w:val="002003C2"/>
    <w:rsid w:val="00201495"/>
    <w:rsid w:val="00202875"/>
    <w:rsid w:val="002051D9"/>
    <w:rsid w:val="00206394"/>
    <w:rsid w:val="00206CC2"/>
    <w:rsid w:val="0020748A"/>
    <w:rsid w:val="002077AD"/>
    <w:rsid w:val="0020791C"/>
    <w:rsid w:val="00207DCA"/>
    <w:rsid w:val="00211D1B"/>
    <w:rsid w:val="0021210E"/>
    <w:rsid w:val="0021296A"/>
    <w:rsid w:val="00214443"/>
    <w:rsid w:val="00214AF3"/>
    <w:rsid w:val="0021578A"/>
    <w:rsid w:val="002162FC"/>
    <w:rsid w:val="002163DE"/>
    <w:rsid w:val="002206B6"/>
    <w:rsid w:val="00220B39"/>
    <w:rsid w:val="0022281B"/>
    <w:rsid w:val="00222ACD"/>
    <w:rsid w:val="0022312C"/>
    <w:rsid w:val="00223566"/>
    <w:rsid w:val="00224181"/>
    <w:rsid w:val="00224A2C"/>
    <w:rsid w:val="00225A53"/>
    <w:rsid w:val="00227419"/>
    <w:rsid w:val="00227DF1"/>
    <w:rsid w:val="0023013E"/>
    <w:rsid w:val="002324E5"/>
    <w:rsid w:val="002327D7"/>
    <w:rsid w:val="00234237"/>
    <w:rsid w:val="00234B22"/>
    <w:rsid w:val="002351DA"/>
    <w:rsid w:val="00235B11"/>
    <w:rsid w:val="00235F36"/>
    <w:rsid w:val="00236255"/>
    <w:rsid w:val="00236A12"/>
    <w:rsid w:val="00236A2F"/>
    <w:rsid w:val="00236C54"/>
    <w:rsid w:val="00237EF2"/>
    <w:rsid w:val="00240B7A"/>
    <w:rsid w:val="00240F2A"/>
    <w:rsid w:val="00241D45"/>
    <w:rsid w:val="00243308"/>
    <w:rsid w:val="0024499F"/>
    <w:rsid w:val="00246184"/>
    <w:rsid w:val="00246481"/>
    <w:rsid w:val="00246CD4"/>
    <w:rsid w:val="00246EF6"/>
    <w:rsid w:val="00247F66"/>
    <w:rsid w:val="002513D9"/>
    <w:rsid w:val="00251A23"/>
    <w:rsid w:val="00252FC7"/>
    <w:rsid w:val="0025356D"/>
    <w:rsid w:val="00254422"/>
    <w:rsid w:val="00260B50"/>
    <w:rsid w:val="00260DBE"/>
    <w:rsid w:val="0026168E"/>
    <w:rsid w:val="00261AAA"/>
    <w:rsid w:val="00263DE3"/>
    <w:rsid w:val="002647C5"/>
    <w:rsid w:val="00264DC1"/>
    <w:rsid w:val="00265AEF"/>
    <w:rsid w:val="0026728A"/>
    <w:rsid w:val="00267F1C"/>
    <w:rsid w:val="002710C9"/>
    <w:rsid w:val="002716E9"/>
    <w:rsid w:val="00271C7C"/>
    <w:rsid w:val="00272725"/>
    <w:rsid w:val="00272DE6"/>
    <w:rsid w:val="00273913"/>
    <w:rsid w:val="002769CC"/>
    <w:rsid w:val="002772FB"/>
    <w:rsid w:val="00280BF2"/>
    <w:rsid w:val="00280FAC"/>
    <w:rsid w:val="00281EB6"/>
    <w:rsid w:val="002821A9"/>
    <w:rsid w:val="00282256"/>
    <w:rsid w:val="00282943"/>
    <w:rsid w:val="00282C2B"/>
    <w:rsid w:val="00283B1E"/>
    <w:rsid w:val="00284D91"/>
    <w:rsid w:val="0028621B"/>
    <w:rsid w:val="00286305"/>
    <w:rsid w:val="002879A1"/>
    <w:rsid w:val="00287DD3"/>
    <w:rsid w:val="00290D07"/>
    <w:rsid w:val="0029128E"/>
    <w:rsid w:val="00291705"/>
    <w:rsid w:val="00291EE8"/>
    <w:rsid w:val="002921FD"/>
    <w:rsid w:val="00292C02"/>
    <w:rsid w:val="002950ED"/>
    <w:rsid w:val="002952C0"/>
    <w:rsid w:val="00295995"/>
    <w:rsid w:val="00295B9B"/>
    <w:rsid w:val="00295BEE"/>
    <w:rsid w:val="00297E90"/>
    <w:rsid w:val="002A1B7D"/>
    <w:rsid w:val="002A3EBC"/>
    <w:rsid w:val="002A4170"/>
    <w:rsid w:val="002A45C6"/>
    <w:rsid w:val="002A4732"/>
    <w:rsid w:val="002A4C04"/>
    <w:rsid w:val="002A4DD1"/>
    <w:rsid w:val="002A5014"/>
    <w:rsid w:val="002A573E"/>
    <w:rsid w:val="002A65CD"/>
    <w:rsid w:val="002B2B73"/>
    <w:rsid w:val="002B436E"/>
    <w:rsid w:val="002B6358"/>
    <w:rsid w:val="002B6E95"/>
    <w:rsid w:val="002B74C8"/>
    <w:rsid w:val="002B784A"/>
    <w:rsid w:val="002C063E"/>
    <w:rsid w:val="002C0C35"/>
    <w:rsid w:val="002C1DAA"/>
    <w:rsid w:val="002C273F"/>
    <w:rsid w:val="002C2827"/>
    <w:rsid w:val="002C29BA"/>
    <w:rsid w:val="002C31C6"/>
    <w:rsid w:val="002C3247"/>
    <w:rsid w:val="002C3D28"/>
    <w:rsid w:val="002C4D1E"/>
    <w:rsid w:val="002C5913"/>
    <w:rsid w:val="002C5D1E"/>
    <w:rsid w:val="002C5DFB"/>
    <w:rsid w:val="002C6A38"/>
    <w:rsid w:val="002C70BB"/>
    <w:rsid w:val="002C7DF7"/>
    <w:rsid w:val="002D1C01"/>
    <w:rsid w:val="002D2160"/>
    <w:rsid w:val="002D3FB1"/>
    <w:rsid w:val="002D4144"/>
    <w:rsid w:val="002D437E"/>
    <w:rsid w:val="002D58B0"/>
    <w:rsid w:val="002D5E15"/>
    <w:rsid w:val="002D5F8F"/>
    <w:rsid w:val="002D6F99"/>
    <w:rsid w:val="002D6FB5"/>
    <w:rsid w:val="002D72B6"/>
    <w:rsid w:val="002D77BB"/>
    <w:rsid w:val="002E1066"/>
    <w:rsid w:val="002E19EB"/>
    <w:rsid w:val="002E2DAE"/>
    <w:rsid w:val="002E319C"/>
    <w:rsid w:val="002E36A9"/>
    <w:rsid w:val="002E42A9"/>
    <w:rsid w:val="002E4632"/>
    <w:rsid w:val="002E48E2"/>
    <w:rsid w:val="002E49AF"/>
    <w:rsid w:val="002E4C8A"/>
    <w:rsid w:val="002E6981"/>
    <w:rsid w:val="002E6A1A"/>
    <w:rsid w:val="002E6BE0"/>
    <w:rsid w:val="002E6FA0"/>
    <w:rsid w:val="002F2663"/>
    <w:rsid w:val="002F31FA"/>
    <w:rsid w:val="002F3A48"/>
    <w:rsid w:val="002F4CEF"/>
    <w:rsid w:val="002F58AC"/>
    <w:rsid w:val="002F5D4F"/>
    <w:rsid w:val="002F5F5B"/>
    <w:rsid w:val="002F60BA"/>
    <w:rsid w:val="002F6857"/>
    <w:rsid w:val="002F7CD6"/>
    <w:rsid w:val="003003A6"/>
    <w:rsid w:val="00300AB0"/>
    <w:rsid w:val="0030121F"/>
    <w:rsid w:val="0030156F"/>
    <w:rsid w:val="003026B2"/>
    <w:rsid w:val="00302BD4"/>
    <w:rsid w:val="00302C55"/>
    <w:rsid w:val="00303654"/>
    <w:rsid w:val="0030450A"/>
    <w:rsid w:val="00304E70"/>
    <w:rsid w:val="0030579D"/>
    <w:rsid w:val="00305D55"/>
    <w:rsid w:val="00306E1E"/>
    <w:rsid w:val="00307AAD"/>
    <w:rsid w:val="003109DC"/>
    <w:rsid w:val="003128C5"/>
    <w:rsid w:val="00312BB7"/>
    <w:rsid w:val="00313779"/>
    <w:rsid w:val="00313D32"/>
    <w:rsid w:val="00314A41"/>
    <w:rsid w:val="00315B4B"/>
    <w:rsid w:val="003200B1"/>
    <w:rsid w:val="00320A0E"/>
    <w:rsid w:val="00321DC0"/>
    <w:rsid w:val="0032231F"/>
    <w:rsid w:val="00323CE8"/>
    <w:rsid w:val="00324956"/>
    <w:rsid w:val="00325C83"/>
    <w:rsid w:val="00326292"/>
    <w:rsid w:val="00326B67"/>
    <w:rsid w:val="003270B4"/>
    <w:rsid w:val="0033178D"/>
    <w:rsid w:val="0033217F"/>
    <w:rsid w:val="00332617"/>
    <w:rsid w:val="00332CBC"/>
    <w:rsid w:val="003335CD"/>
    <w:rsid w:val="003338FC"/>
    <w:rsid w:val="00333E3F"/>
    <w:rsid w:val="00333F0D"/>
    <w:rsid w:val="00333F88"/>
    <w:rsid w:val="00334D1A"/>
    <w:rsid w:val="00334EC2"/>
    <w:rsid w:val="00337A7A"/>
    <w:rsid w:val="003400EA"/>
    <w:rsid w:val="00340AEA"/>
    <w:rsid w:val="00340F4A"/>
    <w:rsid w:val="003423A8"/>
    <w:rsid w:val="00342944"/>
    <w:rsid w:val="003435C6"/>
    <w:rsid w:val="00347A29"/>
    <w:rsid w:val="00347B7B"/>
    <w:rsid w:val="00350B87"/>
    <w:rsid w:val="00351FE6"/>
    <w:rsid w:val="00352D22"/>
    <w:rsid w:val="003536AE"/>
    <w:rsid w:val="00354208"/>
    <w:rsid w:val="00354605"/>
    <w:rsid w:val="00354B0F"/>
    <w:rsid w:val="00354FD3"/>
    <w:rsid w:val="0035660E"/>
    <w:rsid w:val="003574B5"/>
    <w:rsid w:val="003574E4"/>
    <w:rsid w:val="0036023E"/>
    <w:rsid w:val="0036060D"/>
    <w:rsid w:val="003614E6"/>
    <w:rsid w:val="003622B8"/>
    <w:rsid w:val="0036241E"/>
    <w:rsid w:val="00362C62"/>
    <w:rsid w:val="00363016"/>
    <w:rsid w:val="0036319F"/>
    <w:rsid w:val="003642A7"/>
    <w:rsid w:val="0036436F"/>
    <w:rsid w:val="0036485B"/>
    <w:rsid w:val="00364CFA"/>
    <w:rsid w:val="00365667"/>
    <w:rsid w:val="00365972"/>
    <w:rsid w:val="00365A2E"/>
    <w:rsid w:val="00366F84"/>
    <w:rsid w:val="0036752C"/>
    <w:rsid w:val="00367598"/>
    <w:rsid w:val="0037014A"/>
    <w:rsid w:val="003701D3"/>
    <w:rsid w:val="00372403"/>
    <w:rsid w:val="0037393D"/>
    <w:rsid w:val="00374AFD"/>
    <w:rsid w:val="00375131"/>
    <w:rsid w:val="00375462"/>
    <w:rsid w:val="00375AF6"/>
    <w:rsid w:val="003804D1"/>
    <w:rsid w:val="003818B5"/>
    <w:rsid w:val="00381D06"/>
    <w:rsid w:val="0038279F"/>
    <w:rsid w:val="00382E32"/>
    <w:rsid w:val="00383093"/>
    <w:rsid w:val="00383238"/>
    <w:rsid w:val="003839B2"/>
    <w:rsid w:val="00384508"/>
    <w:rsid w:val="0038453A"/>
    <w:rsid w:val="0038483C"/>
    <w:rsid w:val="003850EA"/>
    <w:rsid w:val="0038591B"/>
    <w:rsid w:val="00385A0F"/>
    <w:rsid w:val="00385D9E"/>
    <w:rsid w:val="00385DB0"/>
    <w:rsid w:val="00386D0F"/>
    <w:rsid w:val="00387184"/>
    <w:rsid w:val="003871A3"/>
    <w:rsid w:val="00387205"/>
    <w:rsid w:val="0038B4C2"/>
    <w:rsid w:val="00391354"/>
    <w:rsid w:val="003915B9"/>
    <w:rsid w:val="00392DF1"/>
    <w:rsid w:val="00393A6A"/>
    <w:rsid w:val="00394496"/>
    <w:rsid w:val="00394C60"/>
    <w:rsid w:val="00395F5D"/>
    <w:rsid w:val="003960DD"/>
    <w:rsid w:val="003967F7"/>
    <w:rsid w:val="00397B87"/>
    <w:rsid w:val="003A1E5A"/>
    <w:rsid w:val="003A2350"/>
    <w:rsid w:val="003A2B27"/>
    <w:rsid w:val="003A2BB3"/>
    <w:rsid w:val="003A3E62"/>
    <w:rsid w:val="003A4B2B"/>
    <w:rsid w:val="003A5C48"/>
    <w:rsid w:val="003A6443"/>
    <w:rsid w:val="003A65F8"/>
    <w:rsid w:val="003A681A"/>
    <w:rsid w:val="003A6CC3"/>
    <w:rsid w:val="003A6F3E"/>
    <w:rsid w:val="003A71C3"/>
    <w:rsid w:val="003A7FFE"/>
    <w:rsid w:val="003B325D"/>
    <w:rsid w:val="003B35F7"/>
    <w:rsid w:val="003B3A46"/>
    <w:rsid w:val="003B4745"/>
    <w:rsid w:val="003B4786"/>
    <w:rsid w:val="003B56F2"/>
    <w:rsid w:val="003B5A76"/>
    <w:rsid w:val="003B6269"/>
    <w:rsid w:val="003B725A"/>
    <w:rsid w:val="003B79D3"/>
    <w:rsid w:val="003B7E8D"/>
    <w:rsid w:val="003C0903"/>
    <w:rsid w:val="003C0D59"/>
    <w:rsid w:val="003C0FC0"/>
    <w:rsid w:val="003C162B"/>
    <w:rsid w:val="003C1686"/>
    <w:rsid w:val="003C16F2"/>
    <w:rsid w:val="003C275D"/>
    <w:rsid w:val="003C3419"/>
    <w:rsid w:val="003C3597"/>
    <w:rsid w:val="003C533F"/>
    <w:rsid w:val="003C5DAD"/>
    <w:rsid w:val="003C62B4"/>
    <w:rsid w:val="003C6736"/>
    <w:rsid w:val="003C6FF9"/>
    <w:rsid w:val="003C784D"/>
    <w:rsid w:val="003D008D"/>
    <w:rsid w:val="003D01FD"/>
    <w:rsid w:val="003D0FB4"/>
    <w:rsid w:val="003D363E"/>
    <w:rsid w:val="003D3ADC"/>
    <w:rsid w:val="003D3D0A"/>
    <w:rsid w:val="003D477F"/>
    <w:rsid w:val="003D4D59"/>
    <w:rsid w:val="003D5049"/>
    <w:rsid w:val="003D50E9"/>
    <w:rsid w:val="003D5487"/>
    <w:rsid w:val="003D5B0B"/>
    <w:rsid w:val="003D618E"/>
    <w:rsid w:val="003D718B"/>
    <w:rsid w:val="003E0458"/>
    <w:rsid w:val="003E0B22"/>
    <w:rsid w:val="003E3D4D"/>
    <w:rsid w:val="003E3E3C"/>
    <w:rsid w:val="003E4098"/>
    <w:rsid w:val="003E564B"/>
    <w:rsid w:val="003E6AF0"/>
    <w:rsid w:val="003E7029"/>
    <w:rsid w:val="003E79CC"/>
    <w:rsid w:val="003E7E01"/>
    <w:rsid w:val="003F1C41"/>
    <w:rsid w:val="003F5DC2"/>
    <w:rsid w:val="003F5EC2"/>
    <w:rsid w:val="003F5FC8"/>
    <w:rsid w:val="003F5FD9"/>
    <w:rsid w:val="003F62BB"/>
    <w:rsid w:val="003F6A63"/>
    <w:rsid w:val="003F6C98"/>
    <w:rsid w:val="004002DF"/>
    <w:rsid w:val="0040037D"/>
    <w:rsid w:val="00400B67"/>
    <w:rsid w:val="00402166"/>
    <w:rsid w:val="00402933"/>
    <w:rsid w:val="004048C8"/>
    <w:rsid w:val="00404E4C"/>
    <w:rsid w:val="00405414"/>
    <w:rsid w:val="004070BC"/>
    <w:rsid w:val="00407392"/>
    <w:rsid w:val="004079B4"/>
    <w:rsid w:val="00410BA2"/>
    <w:rsid w:val="00410CD0"/>
    <w:rsid w:val="00410D77"/>
    <w:rsid w:val="004114AF"/>
    <w:rsid w:val="00411ECB"/>
    <w:rsid w:val="0041656C"/>
    <w:rsid w:val="004165C3"/>
    <w:rsid w:val="00416693"/>
    <w:rsid w:val="00416739"/>
    <w:rsid w:val="00416B55"/>
    <w:rsid w:val="00416B76"/>
    <w:rsid w:val="004177D5"/>
    <w:rsid w:val="00417869"/>
    <w:rsid w:val="00420833"/>
    <w:rsid w:val="00420D22"/>
    <w:rsid w:val="00422DC0"/>
    <w:rsid w:val="00423139"/>
    <w:rsid w:val="00423644"/>
    <w:rsid w:val="004242D8"/>
    <w:rsid w:val="00426662"/>
    <w:rsid w:val="00427B83"/>
    <w:rsid w:val="00430516"/>
    <w:rsid w:val="00430911"/>
    <w:rsid w:val="00430DE2"/>
    <w:rsid w:val="0043100D"/>
    <w:rsid w:val="004316C6"/>
    <w:rsid w:val="00432125"/>
    <w:rsid w:val="00433E15"/>
    <w:rsid w:val="00434DD5"/>
    <w:rsid w:val="00434EF4"/>
    <w:rsid w:val="00436D7E"/>
    <w:rsid w:val="00437826"/>
    <w:rsid w:val="00437FFC"/>
    <w:rsid w:val="00440793"/>
    <w:rsid w:val="00441CB7"/>
    <w:rsid w:val="00441CC7"/>
    <w:rsid w:val="00442EB7"/>
    <w:rsid w:val="004438DD"/>
    <w:rsid w:val="00443F87"/>
    <w:rsid w:val="00444766"/>
    <w:rsid w:val="00444FF5"/>
    <w:rsid w:val="00445986"/>
    <w:rsid w:val="00446740"/>
    <w:rsid w:val="00446836"/>
    <w:rsid w:val="00446B34"/>
    <w:rsid w:val="00446D7D"/>
    <w:rsid w:val="00446E2F"/>
    <w:rsid w:val="00446F3B"/>
    <w:rsid w:val="00447701"/>
    <w:rsid w:val="0044793E"/>
    <w:rsid w:val="004479A9"/>
    <w:rsid w:val="00447BCE"/>
    <w:rsid w:val="004508A7"/>
    <w:rsid w:val="00450B31"/>
    <w:rsid w:val="004512C2"/>
    <w:rsid w:val="00451558"/>
    <w:rsid w:val="00451701"/>
    <w:rsid w:val="004519DE"/>
    <w:rsid w:val="00451D24"/>
    <w:rsid w:val="00451F20"/>
    <w:rsid w:val="00452167"/>
    <w:rsid w:val="004558BE"/>
    <w:rsid w:val="00455A5A"/>
    <w:rsid w:val="00455D24"/>
    <w:rsid w:val="004565EB"/>
    <w:rsid w:val="004568B2"/>
    <w:rsid w:val="00457E45"/>
    <w:rsid w:val="004604BB"/>
    <w:rsid w:val="00460516"/>
    <w:rsid w:val="0046060D"/>
    <w:rsid w:val="004610BC"/>
    <w:rsid w:val="00461A8D"/>
    <w:rsid w:val="004631B6"/>
    <w:rsid w:val="00463D1F"/>
    <w:rsid w:val="00464418"/>
    <w:rsid w:val="00465521"/>
    <w:rsid w:val="00465CE5"/>
    <w:rsid w:val="00467325"/>
    <w:rsid w:val="004673C8"/>
    <w:rsid w:val="00470AA2"/>
    <w:rsid w:val="00471077"/>
    <w:rsid w:val="00471384"/>
    <w:rsid w:val="0047152A"/>
    <w:rsid w:val="00471846"/>
    <w:rsid w:val="00471915"/>
    <w:rsid w:val="00471E98"/>
    <w:rsid w:val="00471FDC"/>
    <w:rsid w:val="004720CD"/>
    <w:rsid w:val="00472F8C"/>
    <w:rsid w:val="00473DD9"/>
    <w:rsid w:val="00474228"/>
    <w:rsid w:val="00476ACB"/>
    <w:rsid w:val="00477D7A"/>
    <w:rsid w:val="004824AB"/>
    <w:rsid w:val="004827B2"/>
    <w:rsid w:val="00482DDA"/>
    <w:rsid w:val="00482E72"/>
    <w:rsid w:val="00483B6A"/>
    <w:rsid w:val="00483D33"/>
    <w:rsid w:val="00485302"/>
    <w:rsid w:val="00485FB4"/>
    <w:rsid w:val="00486285"/>
    <w:rsid w:val="00487C49"/>
    <w:rsid w:val="00490871"/>
    <w:rsid w:val="0049088B"/>
    <w:rsid w:val="00490962"/>
    <w:rsid w:val="004919D8"/>
    <w:rsid w:val="004926EF"/>
    <w:rsid w:val="00494D96"/>
    <w:rsid w:val="00496480"/>
    <w:rsid w:val="00496B3E"/>
    <w:rsid w:val="00497211"/>
    <w:rsid w:val="00497CC7"/>
    <w:rsid w:val="004A0396"/>
    <w:rsid w:val="004A03FC"/>
    <w:rsid w:val="004A048A"/>
    <w:rsid w:val="004A0702"/>
    <w:rsid w:val="004A0A3B"/>
    <w:rsid w:val="004A0B1E"/>
    <w:rsid w:val="004A1B3E"/>
    <w:rsid w:val="004A26B0"/>
    <w:rsid w:val="004A2C98"/>
    <w:rsid w:val="004A564E"/>
    <w:rsid w:val="004A5C06"/>
    <w:rsid w:val="004A5E1B"/>
    <w:rsid w:val="004A69F4"/>
    <w:rsid w:val="004A6E84"/>
    <w:rsid w:val="004A7DB7"/>
    <w:rsid w:val="004B020A"/>
    <w:rsid w:val="004B1469"/>
    <w:rsid w:val="004B259B"/>
    <w:rsid w:val="004B2D0E"/>
    <w:rsid w:val="004B3AC5"/>
    <w:rsid w:val="004B3F54"/>
    <w:rsid w:val="004B3FC4"/>
    <w:rsid w:val="004B4E83"/>
    <w:rsid w:val="004B5160"/>
    <w:rsid w:val="004B529B"/>
    <w:rsid w:val="004B52CD"/>
    <w:rsid w:val="004B56A9"/>
    <w:rsid w:val="004B57E2"/>
    <w:rsid w:val="004B5A62"/>
    <w:rsid w:val="004B607B"/>
    <w:rsid w:val="004B6389"/>
    <w:rsid w:val="004B651D"/>
    <w:rsid w:val="004B6B8A"/>
    <w:rsid w:val="004C0E97"/>
    <w:rsid w:val="004C38E3"/>
    <w:rsid w:val="004C3F13"/>
    <w:rsid w:val="004C6481"/>
    <w:rsid w:val="004C6DED"/>
    <w:rsid w:val="004C7A41"/>
    <w:rsid w:val="004C7DEC"/>
    <w:rsid w:val="004D0996"/>
    <w:rsid w:val="004D0C7F"/>
    <w:rsid w:val="004D1BD7"/>
    <w:rsid w:val="004D1E87"/>
    <w:rsid w:val="004D3C5B"/>
    <w:rsid w:val="004D4032"/>
    <w:rsid w:val="004D44DB"/>
    <w:rsid w:val="004D54EA"/>
    <w:rsid w:val="004D55C4"/>
    <w:rsid w:val="004D6002"/>
    <w:rsid w:val="004D6195"/>
    <w:rsid w:val="004E0A5B"/>
    <w:rsid w:val="004E1DB5"/>
    <w:rsid w:val="004E421A"/>
    <w:rsid w:val="004E4A41"/>
    <w:rsid w:val="004E4A87"/>
    <w:rsid w:val="004E5246"/>
    <w:rsid w:val="004E6733"/>
    <w:rsid w:val="004F0EA4"/>
    <w:rsid w:val="004F10CD"/>
    <w:rsid w:val="004F2228"/>
    <w:rsid w:val="004F2533"/>
    <w:rsid w:val="004F3D8B"/>
    <w:rsid w:val="004F4950"/>
    <w:rsid w:val="004F5F25"/>
    <w:rsid w:val="004F6929"/>
    <w:rsid w:val="004F69D7"/>
    <w:rsid w:val="004F71BE"/>
    <w:rsid w:val="004F776D"/>
    <w:rsid w:val="004F7ED2"/>
    <w:rsid w:val="005011CD"/>
    <w:rsid w:val="00501A6E"/>
    <w:rsid w:val="00503210"/>
    <w:rsid w:val="00503873"/>
    <w:rsid w:val="00504F70"/>
    <w:rsid w:val="0050658F"/>
    <w:rsid w:val="00510B18"/>
    <w:rsid w:val="00510BE4"/>
    <w:rsid w:val="005115EC"/>
    <w:rsid w:val="005116DE"/>
    <w:rsid w:val="00511E10"/>
    <w:rsid w:val="00512123"/>
    <w:rsid w:val="00512220"/>
    <w:rsid w:val="00512327"/>
    <w:rsid w:val="0051312A"/>
    <w:rsid w:val="005136C4"/>
    <w:rsid w:val="00514218"/>
    <w:rsid w:val="005148A4"/>
    <w:rsid w:val="00514D2E"/>
    <w:rsid w:val="0051567F"/>
    <w:rsid w:val="0051602F"/>
    <w:rsid w:val="005165F6"/>
    <w:rsid w:val="00517DDF"/>
    <w:rsid w:val="00520A2A"/>
    <w:rsid w:val="0052146E"/>
    <w:rsid w:val="00521551"/>
    <w:rsid w:val="00522124"/>
    <w:rsid w:val="00522EC1"/>
    <w:rsid w:val="00522F59"/>
    <w:rsid w:val="005240A8"/>
    <w:rsid w:val="0052420D"/>
    <w:rsid w:val="00526CF4"/>
    <w:rsid w:val="005278D0"/>
    <w:rsid w:val="00527AF9"/>
    <w:rsid w:val="00530580"/>
    <w:rsid w:val="00530E68"/>
    <w:rsid w:val="00530EE7"/>
    <w:rsid w:val="00531F73"/>
    <w:rsid w:val="0053389C"/>
    <w:rsid w:val="005339EF"/>
    <w:rsid w:val="00533F16"/>
    <w:rsid w:val="0053432E"/>
    <w:rsid w:val="00535131"/>
    <w:rsid w:val="0053602C"/>
    <w:rsid w:val="00536114"/>
    <w:rsid w:val="00537919"/>
    <w:rsid w:val="00537E45"/>
    <w:rsid w:val="005410C0"/>
    <w:rsid w:val="00541A52"/>
    <w:rsid w:val="00541AA8"/>
    <w:rsid w:val="0054202A"/>
    <w:rsid w:val="0054203F"/>
    <w:rsid w:val="005427C2"/>
    <w:rsid w:val="00542C9B"/>
    <w:rsid w:val="00542D21"/>
    <w:rsid w:val="005435C5"/>
    <w:rsid w:val="00543C8E"/>
    <w:rsid w:val="00544F21"/>
    <w:rsid w:val="00545038"/>
    <w:rsid w:val="00546494"/>
    <w:rsid w:val="005464C8"/>
    <w:rsid w:val="005466BF"/>
    <w:rsid w:val="005467C9"/>
    <w:rsid w:val="00550065"/>
    <w:rsid w:val="0055074B"/>
    <w:rsid w:val="00550879"/>
    <w:rsid w:val="005508DD"/>
    <w:rsid w:val="00552AFC"/>
    <w:rsid w:val="00552CF1"/>
    <w:rsid w:val="00553742"/>
    <w:rsid w:val="00553A98"/>
    <w:rsid w:val="005540EC"/>
    <w:rsid w:val="00554878"/>
    <w:rsid w:val="005550D0"/>
    <w:rsid w:val="0055530C"/>
    <w:rsid w:val="00556376"/>
    <w:rsid w:val="005563F3"/>
    <w:rsid w:val="00556884"/>
    <w:rsid w:val="00557FB5"/>
    <w:rsid w:val="00560E8C"/>
    <w:rsid w:val="005612D0"/>
    <w:rsid w:val="00562457"/>
    <w:rsid w:val="00562BA0"/>
    <w:rsid w:val="005646FB"/>
    <w:rsid w:val="00564B63"/>
    <w:rsid w:val="00565169"/>
    <w:rsid w:val="00565962"/>
    <w:rsid w:val="005668D6"/>
    <w:rsid w:val="005675F7"/>
    <w:rsid w:val="00567E05"/>
    <w:rsid w:val="00570FF1"/>
    <w:rsid w:val="005710DC"/>
    <w:rsid w:val="005711F3"/>
    <w:rsid w:val="00571245"/>
    <w:rsid w:val="005745DE"/>
    <w:rsid w:val="0057474D"/>
    <w:rsid w:val="00574EE0"/>
    <w:rsid w:val="00575AD4"/>
    <w:rsid w:val="005763E2"/>
    <w:rsid w:val="0057700F"/>
    <w:rsid w:val="0057724D"/>
    <w:rsid w:val="00580B44"/>
    <w:rsid w:val="00581507"/>
    <w:rsid w:val="00582ABE"/>
    <w:rsid w:val="00583167"/>
    <w:rsid w:val="005833DA"/>
    <w:rsid w:val="005837B6"/>
    <w:rsid w:val="005848EF"/>
    <w:rsid w:val="00584ECC"/>
    <w:rsid w:val="00585A54"/>
    <w:rsid w:val="00586647"/>
    <w:rsid w:val="0059130B"/>
    <w:rsid w:val="005914B3"/>
    <w:rsid w:val="0059204E"/>
    <w:rsid w:val="0059257F"/>
    <w:rsid w:val="00592AED"/>
    <w:rsid w:val="0059319C"/>
    <w:rsid w:val="0059366E"/>
    <w:rsid w:val="00594528"/>
    <w:rsid w:val="005945F1"/>
    <w:rsid w:val="00595DFB"/>
    <w:rsid w:val="00595E2C"/>
    <w:rsid w:val="00596200"/>
    <w:rsid w:val="005975F6"/>
    <w:rsid w:val="00597A64"/>
    <w:rsid w:val="005A12EA"/>
    <w:rsid w:val="005A1341"/>
    <w:rsid w:val="005A1E4B"/>
    <w:rsid w:val="005A2B01"/>
    <w:rsid w:val="005A3632"/>
    <w:rsid w:val="005A4A3B"/>
    <w:rsid w:val="005A5EDA"/>
    <w:rsid w:val="005A7013"/>
    <w:rsid w:val="005A7AFF"/>
    <w:rsid w:val="005A7E78"/>
    <w:rsid w:val="005B0F91"/>
    <w:rsid w:val="005B1808"/>
    <w:rsid w:val="005B1B86"/>
    <w:rsid w:val="005B1D2F"/>
    <w:rsid w:val="005B293B"/>
    <w:rsid w:val="005B364A"/>
    <w:rsid w:val="005B423D"/>
    <w:rsid w:val="005B4390"/>
    <w:rsid w:val="005B4BF7"/>
    <w:rsid w:val="005B4D5D"/>
    <w:rsid w:val="005B71B0"/>
    <w:rsid w:val="005C0614"/>
    <w:rsid w:val="005C0A05"/>
    <w:rsid w:val="005C293E"/>
    <w:rsid w:val="005C394F"/>
    <w:rsid w:val="005C3EE7"/>
    <w:rsid w:val="005C4457"/>
    <w:rsid w:val="005C47F3"/>
    <w:rsid w:val="005C4DC0"/>
    <w:rsid w:val="005C4F65"/>
    <w:rsid w:val="005C5397"/>
    <w:rsid w:val="005C74C5"/>
    <w:rsid w:val="005C7A21"/>
    <w:rsid w:val="005D0104"/>
    <w:rsid w:val="005D145E"/>
    <w:rsid w:val="005D1ACA"/>
    <w:rsid w:val="005D1AF5"/>
    <w:rsid w:val="005D27E5"/>
    <w:rsid w:val="005D2D65"/>
    <w:rsid w:val="005D2F45"/>
    <w:rsid w:val="005D3AEE"/>
    <w:rsid w:val="005D41D0"/>
    <w:rsid w:val="005D599E"/>
    <w:rsid w:val="005D7353"/>
    <w:rsid w:val="005E0296"/>
    <w:rsid w:val="005E063D"/>
    <w:rsid w:val="005E14F0"/>
    <w:rsid w:val="005E18E4"/>
    <w:rsid w:val="005E3241"/>
    <w:rsid w:val="005E3591"/>
    <w:rsid w:val="005E4055"/>
    <w:rsid w:val="005E4A3D"/>
    <w:rsid w:val="005E67FD"/>
    <w:rsid w:val="005E71D9"/>
    <w:rsid w:val="005E788B"/>
    <w:rsid w:val="005F0AFD"/>
    <w:rsid w:val="005F24B4"/>
    <w:rsid w:val="005F298B"/>
    <w:rsid w:val="005F2A86"/>
    <w:rsid w:val="005F344E"/>
    <w:rsid w:val="005F6BF0"/>
    <w:rsid w:val="005F739B"/>
    <w:rsid w:val="005F7ECA"/>
    <w:rsid w:val="006004DC"/>
    <w:rsid w:val="00600686"/>
    <w:rsid w:val="006007FA"/>
    <w:rsid w:val="0060084E"/>
    <w:rsid w:val="0060169E"/>
    <w:rsid w:val="00601E0D"/>
    <w:rsid w:val="00603257"/>
    <w:rsid w:val="006036C8"/>
    <w:rsid w:val="006036E9"/>
    <w:rsid w:val="00604A74"/>
    <w:rsid w:val="00604EFE"/>
    <w:rsid w:val="00606160"/>
    <w:rsid w:val="006063D2"/>
    <w:rsid w:val="00606A95"/>
    <w:rsid w:val="00607814"/>
    <w:rsid w:val="006116B1"/>
    <w:rsid w:val="00612D02"/>
    <w:rsid w:val="00615E44"/>
    <w:rsid w:val="00615F19"/>
    <w:rsid w:val="006204DF"/>
    <w:rsid w:val="00620529"/>
    <w:rsid w:val="00621145"/>
    <w:rsid w:val="0062157B"/>
    <w:rsid w:val="00622C4C"/>
    <w:rsid w:val="00623165"/>
    <w:rsid w:val="00623697"/>
    <w:rsid w:val="00624023"/>
    <w:rsid w:val="0062499B"/>
    <w:rsid w:val="00625EA4"/>
    <w:rsid w:val="00626196"/>
    <w:rsid w:val="00626395"/>
    <w:rsid w:val="00626E80"/>
    <w:rsid w:val="00627BA5"/>
    <w:rsid w:val="006322FE"/>
    <w:rsid w:val="006341B8"/>
    <w:rsid w:val="0063623F"/>
    <w:rsid w:val="0063705B"/>
    <w:rsid w:val="0063757B"/>
    <w:rsid w:val="0063788A"/>
    <w:rsid w:val="00637BB8"/>
    <w:rsid w:val="00637D22"/>
    <w:rsid w:val="00640B60"/>
    <w:rsid w:val="006413BD"/>
    <w:rsid w:val="006413D7"/>
    <w:rsid w:val="00641A9B"/>
    <w:rsid w:val="00642564"/>
    <w:rsid w:val="0064331E"/>
    <w:rsid w:val="006438AB"/>
    <w:rsid w:val="00643BA6"/>
    <w:rsid w:val="00644008"/>
    <w:rsid w:val="006440A6"/>
    <w:rsid w:val="006446B1"/>
    <w:rsid w:val="00645185"/>
    <w:rsid w:val="00645595"/>
    <w:rsid w:val="0064575B"/>
    <w:rsid w:val="00645DAB"/>
    <w:rsid w:val="00646044"/>
    <w:rsid w:val="00646D4A"/>
    <w:rsid w:val="00647010"/>
    <w:rsid w:val="00647A51"/>
    <w:rsid w:val="00647B51"/>
    <w:rsid w:val="0065006B"/>
    <w:rsid w:val="00650C3E"/>
    <w:rsid w:val="00651DA6"/>
    <w:rsid w:val="006524A6"/>
    <w:rsid w:val="006526DE"/>
    <w:rsid w:val="00652947"/>
    <w:rsid w:val="006558D8"/>
    <w:rsid w:val="00655EB2"/>
    <w:rsid w:val="006564FE"/>
    <w:rsid w:val="00656FE8"/>
    <w:rsid w:val="00657540"/>
    <w:rsid w:val="006600D5"/>
    <w:rsid w:val="00660E02"/>
    <w:rsid w:val="00661D10"/>
    <w:rsid w:val="00661D44"/>
    <w:rsid w:val="006623D8"/>
    <w:rsid w:val="00663C1E"/>
    <w:rsid w:val="00663D02"/>
    <w:rsid w:val="0066428F"/>
    <w:rsid w:val="00664CF7"/>
    <w:rsid w:val="00664DBA"/>
    <w:rsid w:val="0066558F"/>
    <w:rsid w:val="00666A05"/>
    <w:rsid w:val="00666F72"/>
    <w:rsid w:val="0067059C"/>
    <w:rsid w:val="00670F99"/>
    <w:rsid w:val="006714E7"/>
    <w:rsid w:val="00671847"/>
    <w:rsid w:val="00671E64"/>
    <w:rsid w:val="0067224C"/>
    <w:rsid w:val="0067265D"/>
    <w:rsid w:val="006729C6"/>
    <w:rsid w:val="0067360D"/>
    <w:rsid w:val="006743CD"/>
    <w:rsid w:val="0067496A"/>
    <w:rsid w:val="006750BC"/>
    <w:rsid w:val="00675463"/>
    <w:rsid w:val="00675F53"/>
    <w:rsid w:val="00676142"/>
    <w:rsid w:val="00676484"/>
    <w:rsid w:val="00677154"/>
    <w:rsid w:val="006778D8"/>
    <w:rsid w:val="00677EF3"/>
    <w:rsid w:val="006805E2"/>
    <w:rsid w:val="00681AE3"/>
    <w:rsid w:val="006829ED"/>
    <w:rsid w:val="00685753"/>
    <w:rsid w:val="00686355"/>
    <w:rsid w:val="00686F0D"/>
    <w:rsid w:val="00690EE2"/>
    <w:rsid w:val="006910C0"/>
    <w:rsid w:val="00691A85"/>
    <w:rsid w:val="00691D9E"/>
    <w:rsid w:val="00692486"/>
    <w:rsid w:val="00692572"/>
    <w:rsid w:val="006929A0"/>
    <w:rsid w:val="00692AA5"/>
    <w:rsid w:val="00692DD5"/>
    <w:rsid w:val="00692E5A"/>
    <w:rsid w:val="00692EE4"/>
    <w:rsid w:val="00693B08"/>
    <w:rsid w:val="00693D06"/>
    <w:rsid w:val="00694212"/>
    <w:rsid w:val="006943DF"/>
    <w:rsid w:val="00694B5B"/>
    <w:rsid w:val="00695C4C"/>
    <w:rsid w:val="00696430"/>
    <w:rsid w:val="006A040D"/>
    <w:rsid w:val="006A1637"/>
    <w:rsid w:val="006A1916"/>
    <w:rsid w:val="006A1F3C"/>
    <w:rsid w:val="006A3875"/>
    <w:rsid w:val="006A4C82"/>
    <w:rsid w:val="006A4E83"/>
    <w:rsid w:val="006A554F"/>
    <w:rsid w:val="006A5BFA"/>
    <w:rsid w:val="006A5C71"/>
    <w:rsid w:val="006A5F03"/>
    <w:rsid w:val="006A5F29"/>
    <w:rsid w:val="006A60CB"/>
    <w:rsid w:val="006A6B9D"/>
    <w:rsid w:val="006A6EEB"/>
    <w:rsid w:val="006A7123"/>
    <w:rsid w:val="006B083F"/>
    <w:rsid w:val="006B166D"/>
    <w:rsid w:val="006B1868"/>
    <w:rsid w:val="006B2035"/>
    <w:rsid w:val="006B2248"/>
    <w:rsid w:val="006B2500"/>
    <w:rsid w:val="006B3454"/>
    <w:rsid w:val="006B42F5"/>
    <w:rsid w:val="006B74E8"/>
    <w:rsid w:val="006C03E1"/>
    <w:rsid w:val="006C0682"/>
    <w:rsid w:val="006C0795"/>
    <w:rsid w:val="006C0857"/>
    <w:rsid w:val="006C09D5"/>
    <w:rsid w:val="006C0F98"/>
    <w:rsid w:val="006C136C"/>
    <w:rsid w:val="006C209E"/>
    <w:rsid w:val="006C27E8"/>
    <w:rsid w:val="006C2CC4"/>
    <w:rsid w:val="006C3A8F"/>
    <w:rsid w:val="006C3B07"/>
    <w:rsid w:val="006C3D02"/>
    <w:rsid w:val="006C3E14"/>
    <w:rsid w:val="006C5091"/>
    <w:rsid w:val="006C545B"/>
    <w:rsid w:val="006C6302"/>
    <w:rsid w:val="006C755A"/>
    <w:rsid w:val="006C76B5"/>
    <w:rsid w:val="006C7DC0"/>
    <w:rsid w:val="006D0393"/>
    <w:rsid w:val="006D04AA"/>
    <w:rsid w:val="006D0823"/>
    <w:rsid w:val="006D087D"/>
    <w:rsid w:val="006D0A34"/>
    <w:rsid w:val="006D0D5B"/>
    <w:rsid w:val="006D3064"/>
    <w:rsid w:val="006D38DF"/>
    <w:rsid w:val="006D4AD4"/>
    <w:rsid w:val="006D5184"/>
    <w:rsid w:val="006D560C"/>
    <w:rsid w:val="006D7AFA"/>
    <w:rsid w:val="006E109D"/>
    <w:rsid w:val="006E1392"/>
    <w:rsid w:val="006E281B"/>
    <w:rsid w:val="006E4065"/>
    <w:rsid w:val="006E47B3"/>
    <w:rsid w:val="006E57F3"/>
    <w:rsid w:val="006E5DF9"/>
    <w:rsid w:val="006E69CF"/>
    <w:rsid w:val="006E6D3B"/>
    <w:rsid w:val="006E6FCC"/>
    <w:rsid w:val="006E77B0"/>
    <w:rsid w:val="006F000E"/>
    <w:rsid w:val="006F049F"/>
    <w:rsid w:val="006F04F5"/>
    <w:rsid w:val="006F0D0A"/>
    <w:rsid w:val="006F0FBF"/>
    <w:rsid w:val="006F1138"/>
    <w:rsid w:val="006F1520"/>
    <w:rsid w:val="006F1FF2"/>
    <w:rsid w:val="006F2B57"/>
    <w:rsid w:val="006F4083"/>
    <w:rsid w:val="006F41F4"/>
    <w:rsid w:val="006F4AB4"/>
    <w:rsid w:val="006F5396"/>
    <w:rsid w:val="006F700E"/>
    <w:rsid w:val="006F74BC"/>
    <w:rsid w:val="006F77BB"/>
    <w:rsid w:val="00700352"/>
    <w:rsid w:val="007024EA"/>
    <w:rsid w:val="00703BB0"/>
    <w:rsid w:val="00703C3C"/>
    <w:rsid w:val="00704E32"/>
    <w:rsid w:val="00704F80"/>
    <w:rsid w:val="00704FA9"/>
    <w:rsid w:val="00704FFC"/>
    <w:rsid w:val="00705BCE"/>
    <w:rsid w:val="00705F5C"/>
    <w:rsid w:val="00706487"/>
    <w:rsid w:val="00706A32"/>
    <w:rsid w:val="00707571"/>
    <w:rsid w:val="00707B46"/>
    <w:rsid w:val="00710128"/>
    <w:rsid w:val="007103AE"/>
    <w:rsid w:val="007109BB"/>
    <w:rsid w:val="00710C98"/>
    <w:rsid w:val="00711758"/>
    <w:rsid w:val="00713E36"/>
    <w:rsid w:val="00714860"/>
    <w:rsid w:val="00714CD2"/>
    <w:rsid w:val="007158B1"/>
    <w:rsid w:val="00715E1A"/>
    <w:rsid w:val="00716179"/>
    <w:rsid w:val="007163A5"/>
    <w:rsid w:val="00717CD8"/>
    <w:rsid w:val="00720450"/>
    <w:rsid w:val="00720C66"/>
    <w:rsid w:val="0072294B"/>
    <w:rsid w:val="007231AA"/>
    <w:rsid w:val="00723651"/>
    <w:rsid w:val="0072491B"/>
    <w:rsid w:val="00725F59"/>
    <w:rsid w:val="0072734C"/>
    <w:rsid w:val="007274E2"/>
    <w:rsid w:val="00727869"/>
    <w:rsid w:val="00730EE0"/>
    <w:rsid w:val="00730FD6"/>
    <w:rsid w:val="00731B66"/>
    <w:rsid w:val="007320E2"/>
    <w:rsid w:val="00732136"/>
    <w:rsid w:val="00732162"/>
    <w:rsid w:val="00732261"/>
    <w:rsid w:val="0073385B"/>
    <w:rsid w:val="00733CFC"/>
    <w:rsid w:val="007342E1"/>
    <w:rsid w:val="0073496D"/>
    <w:rsid w:val="00735C11"/>
    <w:rsid w:val="00736DF8"/>
    <w:rsid w:val="00737EE9"/>
    <w:rsid w:val="007401D9"/>
    <w:rsid w:val="0074031C"/>
    <w:rsid w:val="00740572"/>
    <w:rsid w:val="00740739"/>
    <w:rsid w:val="00741329"/>
    <w:rsid w:val="007414A4"/>
    <w:rsid w:val="00741623"/>
    <w:rsid w:val="00741DBF"/>
    <w:rsid w:val="00741DCB"/>
    <w:rsid w:val="00741E28"/>
    <w:rsid w:val="0074244C"/>
    <w:rsid w:val="0074373B"/>
    <w:rsid w:val="007447F2"/>
    <w:rsid w:val="00744912"/>
    <w:rsid w:val="00744FC6"/>
    <w:rsid w:val="0074526F"/>
    <w:rsid w:val="007464D4"/>
    <w:rsid w:val="00747208"/>
    <w:rsid w:val="0074768E"/>
    <w:rsid w:val="00747831"/>
    <w:rsid w:val="00747F3F"/>
    <w:rsid w:val="007520BF"/>
    <w:rsid w:val="007526A7"/>
    <w:rsid w:val="007531C6"/>
    <w:rsid w:val="0075573C"/>
    <w:rsid w:val="00755C7C"/>
    <w:rsid w:val="00756881"/>
    <w:rsid w:val="00756A09"/>
    <w:rsid w:val="0075757E"/>
    <w:rsid w:val="00761F05"/>
    <w:rsid w:val="00763DC8"/>
    <w:rsid w:val="00764618"/>
    <w:rsid w:val="00764C0A"/>
    <w:rsid w:val="00765278"/>
    <w:rsid w:val="00765410"/>
    <w:rsid w:val="00765F16"/>
    <w:rsid w:val="00765FF9"/>
    <w:rsid w:val="00766236"/>
    <w:rsid w:val="00766B78"/>
    <w:rsid w:val="0076708B"/>
    <w:rsid w:val="00767173"/>
    <w:rsid w:val="007671D9"/>
    <w:rsid w:val="00767B9F"/>
    <w:rsid w:val="00771029"/>
    <w:rsid w:val="007719D8"/>
    <w:rsid w:val="00771D35"/>
    <w:rsid w:val="00771EB9"/>
    <w:rsid w:val="00773067"/>
    <w:rsid w:val="0077462A"/>
    <w:rsid w:val="0077619F"/>
    <w:rsid w:val="007765AE"/>
    <w:rsid w:val="0077686E"/>
    <w:rsid w:val="007769DF"/>
    <w:rsid w:val="00777598"/>
    <w:rsid w:val="007778E8"/>
    <w:rsid w:val="00777DA2"/>
    <w:rsid w:val="007809EF"/>
    <w:rsid w:val="00780C7E"/>
    <w:rsid w:val="00780ECA"/>
    <w:rsid w:val="0078147E"/>
    <w:rsid w:val="00781904"/>
    <w:rsid w:val="00781A1D"/>
    <w:rsid w:val="0078222E"/>
    <w:rsid w:val="0078282A"/>
    <w:rsid w:val="00782A45"/>
    <w:rsid w:val="00783849"/>
    <w:rsid w:val="00783CA3"/>
    <w:rsid w:val="0078426A"/>
    <w:rsid w:val="007849BE"/>
    <w:rsid w:val="00785668"/>
    <w:rsid w:val="00786036"/>
    <w:rsid w:val="007862B3"/>
    <w:rsid w:val="007864BA"/>
    <w:rsid w:val="00787C40"/>
    <w:rsid w:val="00790AF6"/>
    <w:rsid w:val="007917FD"/>
    <w:rsid w:val="00791BE6"/>
    <w:rsid w:val="00792FC0"/>
    <w:rsid w:val="007938C7"/>
    <w:rsid w:val="007961C0"/>
    <w:rsid w:val="00797B2D"/>
    <w:rsid w:val="00798F2E"/>
    <w:rsid w:val="007A0208"/>
    <w:rsid w:val="007A12BE"/>
    <w:rsid w:val="007A323B"/>
    <w:rsid w:val="007A4A29"/>
    <w:rsid w:val="007A4B02"/>
    <w:rsid w:val="007A64BA"/>
    <w:rsid w:val="007A6617"/>
    <w:rsid w:val="007A7B68"/>
    <w:rsid w:val="007B068C"/>
    <w:rsid w:val="007B11C2"/>
    <w:rsid w:val="007B17E1"/>
    <w:rsid w:val="007B18AA"/>
    <w:rsid w:val="007B237C"/>
    <w:rsid w:val="007B40D3"/>
    <w:rsid w:val="007B43BC"/>
    <w:rsid w:val="007B5555"/>
    <w:rsid w:val="007B7268"/>
    <w:rsid w:val="007B7B92"/>
    <w:rsid w:val="007C0A6B"/>
    <w:rsid w:val="007C0AA4"/>
    <w:rsid w:val="007C1F39"/>
    <w:rsid w:val="007C2261"/>
    <w:rsid w:val="007C3352"/>
    <w:rsid w:val="007C4B18"/>
    <w:rsid w:val="007C54EA"/>
    <w:rsid w:val="007C5A29"/>
    <w:rsid w:val="007C69ED"/>
    <w:rsid w:val="007C79C2"/>
    <w:rsid w:val="007D0505"/>
    <w:rsid w:val="007D0C9D"/>
    <w:rsid w:val="007D0FBD"/>
    <w:rsid w:val="007D1263"/>
    <w:rsid w:val="007D1A32"/>
    <w:rsid w:val="007D2144"/>
    <w:rsid w:val="007D2C74"/>
    <w:rsid w:val="007D3058"/>
    <w:rsid w:val="007D39FF"/>
    <w:rsid w:val="007D3C6F"/>
    <w:rsid w:val="007D492E"/>
    <w:rsid w:val="007D49F5"/>
    <w:rsid w:val="007D5077"/>
    <w:rsid w:val="007D5164"/>
    <w:rsid w:val="007E1112"/>
    <w:rsid w:val="007E15AD"/>
    <w:rsid w:val="007E19C3"/>
    <w:rsid w:val="007E2249"/>
    <w:rsid w:val="007E38D4"/>
    <w:rsid w:val="007E3D52"/>
    <w:rsid w:val="007E6677"/>
    <w:rsid w:val="007E6FE6"/>
    <w:rsid w:val="007E73B4"/>
    <w:rsid w:val="007F04CF"/>
    <w:rsid w:val="007F0EEC"/>
    <w:rsid w:val="007F0F49"/>
    <w:rsid w:val="007F1DCE"/>
    <w:rsid w:val="007F24DF"/>
    <w:rsid w:val="007F495B"/>
    <w:rsid w:val="007F4DEF"/>
    <w:rsid w:val="007F500F"/>
    <w:rsid w:val="007F5ED5"/>
    <w:rsid w:val="007F5FBD"/>
    <w:rsid w:val="007F67D4"/>
    <w:rsid w:val="007F7777"/>
    <w:rsid w:val="00800246"/>
    <w:rsid w:val="008008D2"/>
    <w:rsid w:val="00801B73"/>
    <w:rsid w:val="00802180"/>
    <w:rsid w:val="0080293F"/>
    <w:rsid w:val="00803AD0"/>
    <w:rsid w:val="00803BFD"/>
    <w:rsid w:val="00804296"/>
    <w:rsid w:val="00804655"/>
    <w:rsid w:val="00804BE5"/>
    <w:rsid w:val="00805BDE"/>
    <w:rsid w:val="0080679A"/>
    <w:rsid w:val="00810165"/>
    <w:rsid w:val="008101C3"/>
    <w:rsid w:val="00810442"/>
    <w:rsid w:val="0081088D"/>
    <w:rsid w:val="00811ADA"/>
    <w:rsid w:val="00811C2A"/>
    <w:rsid w:val="00811CB8"/>
    <w:rsid w:val="00812B22"/>
    <w:rsid w:val="00812B48"/>
    <w:rsid w:val="00812D85"/>
    <w:rsid w:val="00812F47"/>
    <w:rsid w:val="008136B0"/>
    <w:rsid w:val="00814523"/>
    <w:rsid w:val="008148AB"/>
    <w:rsid w:val="00814A72"/>
    <w:rsid w:val="00814ED2"/>
    <w:rsid w:val="00814F3D"/>
    <w:rsid w:val="00815576"/>
    <w:rsid w:val="008167BA"/>
    <w:rsid w:val="00816CD5"/>
    <w:rsid w:val="008176AB"/>
    <w:rsid w:val="00817D67"/>
    <w:rsid w:val="00822200"/>
    <w:rsid w:val="00822462"/>
    <w:rsid w:val="00823B3B"/>
    <w:rsid w:val="008240F4"/>
    <w:rsid w:val="00824A78"/>
    <w:rsid w:val="00824E46"/>
    <w:rsid w:val="00825499"/>
    <w:rsid w:val="00826B97"/>
    <w:rsid w:val="008271F0"/>
    <w:rsid w:val="008273CE"/>
    <w:rsid w:val="00827703"/>
    <w:rsid w:val="00830DF9"/>
    <w:rsid w:val="008314BF"/>
    <w:rsid w:val="008320E9"/>
    <w:rsid w:val="00832B76"/>
    <w:rsid w:val="008339E7"/>
    <w:rsid w:val="008354E8"/>
    <w:rsid w:val="00835FB1"/>
    <w:rsid w:val="00836769"/>
    <w:rsid w:val="008376DF"/>
    <w:rsid w:val="0083793D"/>
    <w:rsid w:val="00842A58"/>
    <w:rsid w:val="00844D7B"/>
    <w:rsid w:val="00845FEB"/>
    <w:rsid w:val="00847FCE"/>
    <w:rsid w:val="008529F2"/>
    <w:rsid w:val="00852B2A"/>
    <w:rsid w:val="0085402B"/>
    <w:rsid w:val="008543B3"/>
    <w:rsid w:val="00854475"/>
    <w:rsid w:val="00854BF7"/>
    <w:rsid w:val="00855FE7"/>
    <w:rsid w:val="008560D5"/>
    <w:rsid w:val="00857277"/>
    <w:rsid w:val="008606AF"/>
    <w:rsid w:val="0086144B"/>
    <w:rsid w:val="00861552"/>
    <w:rsid w:val="0086172C"/>
    <w:rsid w:val="00861FF5"/>
    <w:rsid w:val="00862145"/>
    <w:rsid w:val="008624D4"/>
    <w:rsid w:val="008624F9"/>
    <w:rsid w:val="00862832"/>
    <w:rsid w:val="00862E08"/>
    <w:rsid w:val="008630DA"/>
    <w:rsid w:val="008632C2"/>
    <w:rsid w:val="00863866"/>
    <w:rsid w:val="00863CEA"/>
    <w:rsid w:val="008669AD"/>
    <w:rsid w:val="008672B3"/>
    <w:rsid w:val="008678FE"/>
    <w:rsid w:val="00870C95"/>
    <w:rsid w:val="008713FD"/>
    <w:rsid w:val="00873184"/>
    <w:rsid w:val="0087480D"/>
    <w:rsid w:val="00874E95"/>
    <w:rsid w:val="00875830"/>
    <w:rsid w:val="00875EB0"/>
    <w:rsid w:val="00876021"/>
    <w:rsid w:val="008763FE"/>
    <w:rsid w:val="00876408"/>
    <w:rsid w:val="00876683"/>
    <w:rsid w:val="0087669A"/>
    <w:rsid w:val="00876A3E"/>
    <w:rsid w:val="008770D5"/>
    <w:rsid w:val="00877140"/>
    <w:rsid w:val="00877703"/>
    <w:rsid w:val="00880868"/>
    <w:rsid w:val="00880903"/>
    <w:rsid w:val="00880C6A"/>
    <w:rsid w:val="00881A9E"/>
    <w:rsid w:val="00882AA6"/>
    <w:rsid w:val="00882C31"/>
    <w:rsid w:val="00882D1B"/>
    <w:rsid w:val="00883233"/>
    <w:rsid w:val="0088333D"/>
    <w:rsid w:val="008842F5"/>
    <w:rsid w:val="00884FF2"/>
    <w:rsid w:val="008853E0"/>
    <w:rsid w:val="00886438"/>
    <w:rsid w:val="00887349"/>
    <w:rsid w:val="00887558"/>
    <w:rsid w:val="008907A2"/>
    <w:rsid w:val="00890926"/>
    <w:rsid w:val="0089118A"/>
    <w:rsid w:val="008929B5"/>
    <w:rsid w:val="00892DB9"/>
    <w:rsid w:val="00893CA9"/>
    <w:rsid w:val="00893EF1"/>
    <w:rsid w:val="008943D6"/>
    <w:rsid w:val="0089452D"/>
    <w:rsid w:val="00895686"/>
    <w:rsid w:val="00896BEE"/>
    <w:rsid w:val="00896E1C"/>
    <w:rsid w:val="0089706A"/>
    <w:rsid w:val="00897A11"/>
    <w:rsid w:val="00897FAF"/>
    <w:rsid w:val="008A0BFB"/>
    <w:rsid w:val="008A294B"/>
    <w:rsid w:val="008A2A95"/>
    <w:rsid w:val="008A3B8A"/>
    <w:rsid w:val="008A3C37"/>
    <w:rsid w:val="008A4C9E"/>
    <w:rsid w:val="008A53A5"/>
    <w:rsid w:val="008A5A6C"/>
    <w:rsid w:val="008B0000"/>
    <w:rsid w:val="008B10AC"/>
    <w:rsid w:val="008B1A7A"/>
    <w:rsid w:val="008B2890"/>
    <w:rsid w:val="008B327F"/>
    <w:rsid w:val="008B53E4"/>
    <w:rsid w:val="008B7A0B"/>
    <w:rsid w:val="008B7F70"/>
    <w:rsid w:val="008C254A"/>
    <w:rsid w:val="008C285E"/>
    <w:rsid w:val="008C2C4F"/>
    <w:rsid w:val="008C2E14"/>
    <w:rsid w:val="008C343F"/>
    <w:rsid w:val="008C42C7"/>
    <w:rsid w:val="008C5305"/>
    <w:rsid w:val="008C56B8"/>
    <w:rsid w:val="008C6562"/>
    <w:rsid w:val="008C6796"/>
    <w:rsid w:val="008C6A4B"/>
    <w:rsid w:val="008D096C"/>
    <w:rsid w:val="008D0F53"/>
    <w:rsid w:val="008D2112"/>
    <w:rsid w:val="008D2A35"/>
    <w:rsid w:val="008D30B5"/>
    <w:rsid w:val="008D40DB"/>
    <w:rsid w:val="008D4D13"/>
    <w:rsid w:val="008D4E96"/>
    <w:rsid w:val="008D58F3"/>
    <w:rsid w:val="008D5B02"/>
    <w:rsid w:val="008D6139"/>
    <w:rsid w:val="008D790C"/>
    <w:rsid w:val="008D7F09"/>
    <w:rsid w:val="008E059C"/>
    <w:rsid w:val="008E0666"/>
    <w:rsid w:val="008E0C6F"/>
    <w:rsid w:val="008E1FA8"/>
    <w:rsid w:val="008E27EC"/>
    <w:rsid w:val="008E2FEA"/>
    <w:rsid w:val="008E37DC"/>
    <w:rsid w:val="008E4E9D"/>
    <w:rsid w:val="008E50ED"/>
    <w:rsid w:val="008E5C5E"/>
    <w:rsid w:val="008E67A1"/>
    <w:rsid w:val="008E72D3"/>
    <w:rsid w:val="008E79C8"/>
    <w:rsid w:val="008F163C"/>
    <w:rsid w:val="008F179B"/>
    <w:rsid w:val="008F256C"/>
    <w:rsid w:val="008F44A9"/>
    <w:rsid w:val="008F691E"/>
    <w:rsid w:val="00900054"/>
    <w:rsid w:val="0090021F"/>
    <w:rsid w:val="0090028D"/>
    <w:rsid w:val="009002C5"/>
    <w:rsid w:val="00900F74"/>
    <w:rsid w:val="009012AF"/>
    <w:rsid w:val="00901D88"/>
    <w:rsid w:val="0090259D"/>
    <w:rsid w:val="00902EA2"/>
    <w:rsid w:val="00905292"/>
    <w:rsid w:val="00905F2A"/>
    <w:rsid w:val="00906891"/>
    <w:rsid w:val="00906939"/>
    <w:rsid w:val="00906C15"/>
    <w:rsid w:val="009108A9"/>
    <w:rsid w:val="00912B2D"/>
    <w:rsid w:val="00914275"/>
    <w:rsid w:val="00914402"/>
    <w:rsid w:val="00914FF7"/>
    <w:rsid w:val="00915918"/>
    <w:rsid w:val="00915BBC"/>
    <w:rsid w:val="00915E59"/>
    <w:rsid w:val="00916B91"/>
    <w:rsid w:val="00917D00"/>
    <w:rsid w:val="00917EB4"/>
    <w:rsid w:val="0092094F"/>
    <w:rsid w:val="009226D2"/>
    <w:rsid w:val="00922A37"/>
    <w:rsid w:val="00922A5E"/>
    <w:rsid w:val="00922D6C"/>
    <w:rsid w:val="009236F9"/>
    <w:rsid w:val="00930008"/>
    <w:rsid w:val="00930182"/>
    <w:rsid w:val="00930671"/>
    <w:rsid w:val="00930E85"/>
    <w:rsid w:val="00932019"/>
    <w:rsid w:val="009322F0"/>
    <w:rsid w:val="009331D6"/>
    <w:rsid w:val="0093620F"/>
    <w:rsid w:val="0093727C"/>
    <w:rsid w:val="00937EBD"/>
    <w:rsid w:val="009408D4"/>
    <w:rsid w:val="00941BAC"/>
    <w:rsid w:val="009422B6"/>
    <w:rsid w:val="009433BC"/>
    <w:rsid w:val="00943AF5"/>
    <w:rsid w:val="00943D1E"/>
    <w:rsid w:val="00944FFF"/>
    <w:rsid w:val="009456F6"/>
    <w:rsid w:val="00945981"/>
    <w:rsid w:val="00950CD9"/>
    <w:rsid w:val="00950D6B"/>
    <w:rsid w:val="009519FB"/>
    <w:rsid w:val="00952892"/>
    <w:rsid w:val="00952C12"/>
    <w:rsid w:val="00953AF6"/>
    <w:rsid w:val="00954DCD"/>
    <w:rsid w:val="00954F8E"/>
    <w:rsid w:val="00954FF3"/>
    <w:rsid w:val="00955F04"/>
    <w:rsid w:val="00956C96"/>
    <w:rsid w:val="0096064E"/>
    <w:rsid w:val="00960729"/>
    <w:rsid w:val="00960E70"/>
    <w:rsid w:val="00963471"/>
    <w:rsid w:val="00963C42"/>
    <w:rsid w:val="00964734"/>
    <w:rsid w:val="00964B30"/>
    <w:rsid w:val="009658F2"/>
    <w:rsid w:val="00965A5F"/>
    <w:rsid w:val="00965B4F"/>
    <w:rsid w:val="00966FC1"/>
    <w:rsid w:val="00966FD4"/>
    <w:rsid w:val="00967216"/>
    <w:rsid w:val="0097054D"/>
    <w:rsid w:val="009714E9"/>
    <w:rsid w:val="009724AC"/>
    <w:rsid w:val="00973224"/>
    <w:rsid w:val="009734CA"/>
    <w:rsid w:val="00974742"/>
    <w:rsid w:val="00975CDA"/>
    <w:rsid w:val="00977B20"/>
    <w:rsid w:val="00980515"/>
    <w:rsid w:val="0098051D"/>
    <w:rsid w:val="0098095A"/>
    <w:rsid w:val="0098100C"/>
    <w:rsid w:val="009819C8"/>
    <w:rsid w:val="00982F57"/>
    <w:rsid w:val="00984004"/>
    <w:rsid w:val="0098456B"/>
    <w:rsid w:val="00984DF9"/>
    <w:rsid w:val="00985AD9"/>
    <w:rsid w:val="00985C6A"/>
    <w:rsid w:val="00985EB0"/>
    <w:rsid w:val="00985F8F"/>
    <w:rsid w:val="00986A3E"/>
    <w:rsid w:val="00987673"/>
    <w:rsid w:val="00987AD1"/>
    <w:rsid w:val="00987BA1"/>
    <w:rsid w:val="009903AA"/>
    <w:rsid w:val="00992EA5"/>
    <w:rsid w:val="00993958"/>
    <w:rsid w:val="009954E7"/>
    <w:rsid w:val="009956B2"/>
    <w:rsid w:val="00995C7E"/>
    <w:rsid w:val="0099616B"/>
    <w:rsid w:val="00996B39"/>
    <w:rsid w:val="009974E1"/>
    <w:rsid w:val="009A02DC"/>
    <w:rsid w:val="009A0B1F"/>
    <w:rsid w:val="009A15B1"/>
    <w:rsid w:val="009A1665"/>
    <w:rsid w:val="009A1A86"/>
    <w:rsid w:val="009A1AB9"/>
    <w:rsid w:val="009A2C27"/>
    <w:rsid w:val="009A3E5D"/>
    <w:rsid w:val="009A71CD"/>
    <w:rsid w:val="009B0189"/>
    <w:rsid w:val="009B0321"/>
    <w:rsid w:val="009B0A8A"/>
    <w:rsid w:val="009B10E4"/>
    <w:rsid w:val="009B1225"/>
    <w:rsid w:val="009B138C"/>
    <w:rsid w:val="009B1EA9"/>
    <w:rsid w:val="009B22B8"/>
    <w:rsid w:val="009B2A8B"/>
    <w:rsid w:val="009B2BB4"/>
    <w:rsid w:val="009B3CE6"/>
    <w:rsid w:val="009B49EB"/>
    <w:rsid w:val="009B6390"/>
    <w:rsid w:val="009B66E5"/>
    <w:rsid w:val="009B725B"/>
    <w:rsid w:val="009B7AAE"/>
    <w:rsid w:val="009B7B3F"/>
    <w:rsid w:val="009B7DD0"/>
    <w:rsid w:val="009B7E49"/>
    <w:rsid w:val="009C0135"/>
    <w:rsid w:val="009C0405"/>
    <w:rsid w:val="009C0625"/>
    <w:rsid w:val="009C14D6"/>
    <w:rsid w:val="009C171D"/>
    <w:rsid w:val="009C24CF"/>
    <w:rsid w:val="009C29DE"/>
    <w:rsid w:val="009C2A95"/>
    <w:rsid w:val="009C32AD"/>
    <w:rsid w:val="009C4BD8"/>
    <w:rsid w:val="009C4D6F"/>
    <w:rsid w:val="009C507E"/>
    <w:rsid w:val="009C5239"/>
    <w:rsid w:val="009C52BE"/>
    <w:rsid w:val="009C57AA"/>
    <w:rsid w:val="009C6B5E"/>
    <w:rsid w:val="009C6FD5"/>
    <w:rsid w:val="009C7018"/>
    <w:rsid w:val="009C74C4"/>
    <w:rsid w:val="009C7918"/>
    <w:rsid w:val="009C7A8C"/>
    <w:rsid w:val="009D1AFE"/>
    <w:rsid w:val="009D23D4"/>
    <w:rsid w:val="009D26D3"/>
    <w:rsid w:val="009D2CE4"/>
    <w:rsid w:val="009D2E14"/>
    <w:rsid w:val="009D3113"/>
    <w:rsid w:val="009D36CD"/>
    <w:rsid w:val="009D5FDE"/>
    <w:rsid w:val="009D6421"/>
    <w:rsid w:val="009D75D6"/>
    <w:rsid w:val="009E18EF"/>
    <w:rsid w:val="009E1FFC"/>
    <w:rsid w:val="009E2D88"/>
    <w:rsid w:val="009E3BC4"/>
    <w:rsid w:val="009E460E"/>
    <w:rsid w:val="009E5927"/>
    <w:rsid w:val="009E5AF8"/>
    <w:rsid w:val="009E5E9B"/>
    <w:rsid w:val="009E66DD"/>
    <w:rsid w:val="009E776E"/>
    <w:rsid w:val="009E7E72"/>
    <w:rsid w:val="009F0A5C"/>
    <w:rsid w:val="009F10F9"/>
    <w:rsid w:val="009F1139"/>
    <w:rsid w:val="009F1901"/>
    <w:rsid w:val="009F1BD9"/>
    <w:rsid w:val="009F1D02"/>
    <w:rsid w:val="009F24CE"/>
    <w:rsid w:val="009F429D"/>
    <w:rsid w:val="009F4478"/>
    <w:rsid w:val="009F62F8"/>
    <w:rsid w:val="009F66A6"/>
    <w:rsid w:val="009F6D1C"/>
    <w:rsid w:val="009F7B4D"/>
    <w:rsid w:val="00A00575"/>
    <w:rsid w:val="00A005CD"/>
    <w:rsid w:val="00A00D3E"/>
    <w:rsid w:val="00A049D9"/>
    <w:rsid w:val="00A04A12"/>
    <w:rsid w:val="00A0548B"/>
    <w:rsid w:val="00A061E2"/>
    <w:rsid w:val="00A06BB7"/>
    <w:rsid w:val="00A06DBC"/>
    <w:rsid w:val="00A07945"/>
    <w:rsid w:val="00A07C92"/>
    <w:rsid w:val="00A10156"/>
    <w:rsid w:val="00A101CD"/>
    <w:rsid w:val="00A11177"/>
    <w:rsid w:val="00A12465"/>
    <w:rsid w:val="00A12D4C"/>
    <w:rsid w:val="00A12EB0"/>
    <w:rsid w:val="00A145BF"/>
    <w:rsid w:val="00A14A69"/>
    <w:rsid w:val="00A153FD"/>
    <w:rsid w:val="00A15B34"/>
    <w:rsid w:val="00A16102"/>
    <w:rsid w:val="00A166DE"/>
    <w:rsid w:val="00A169F0"/>
    <w:rsid w:val="00A16A20"/>
    <w:rsid w:val="00A16C36"/>
    <w:rsid w:val="00A175FE"/>
    <w:rsid w:val="00A17CDD"/>
    <w:rsid w:val="00A20958"/>
    <w:rsid w:val="00A21732"/>
    <w:rsid w:val="00A2194C"/>
    <w:rsid w:val="00A21A6E"/>
    <w:rsid w:val="00A21DF1"/>
    <w:rsid w:val="00A222B3"/>
    <w:rsid w:val="00A223CF"/>
    <w:rsid w:val="00A2322A"/>
    <w:rsid w:val="00A23350"/>
    <w:rsid w:val="00A238A0"/>
    <w:rsid w:val="00A24B8B"/>
    <w:rsid w:val="00A25EDD"/>
    <w:rsid w:val="00A26057"/>
    <w:rsid w:val="00A272C4"/>
    <w:rsid w:val="00A30FA2"/>
    <w:rsid w:val="00A327E1"/>
    <w:rsid w:val="00A32A13"/>
    <w:rsid w:val="00A32CA2"/>
    <w:rsid w:val="00A334C4"/>
    <w:rsid w:val="00A33D3E"/>
    <w:rsid w:val="00A3473B"/>
    <w:rsid w:val="00A35BC2"/>
    <w:rsid w:val="00A35BEE"/>
    <w:rsid w:val="00A35C2E"/>
    <w:rsid w:val="00A36040"/>
    <w:rsid w:val="00A36ED3"/>
    <w:rsid w:val="00A37687"/>
    <w:rsid w:val="00A37B50"/>
    <w:rsid w:val="00A4195D"/>
    <w:rsid w:val="00A41A32"/>
    <w:rsid w:val="00A4326E"/>
    <w:rsid w:val="00A44065"/>
    <w:rsid w:val="00A44D84"/>
    <w:rsid w:val="00A44E43"/>
    <w:rsid w:val="00A44F49"/>
    <w:rsid w:val="00A45048"/>
    <w:rsid w:val="00A46B7F"/>
    <w:rsid w:val="00A500FF"/>
    <w:rsid w:val="00A52AB8"/>
    <w:rsid w:val="00A52FB7"/>
    <w:rsid w:val="00A531D5"/>
    <w:rsid w:val="00A537EB"/>
    <w:rsid w:val="00A5427F"/>
    <w:rsid w:val="00A54EDB"/>
    <w:rsid w:val="00A5552C"/>
    <w:rsid w:val="00A55747"/>
    <w:rsid w:val="00A566DD"/>
    <w:rsid w:val="00A56C32"/>
    <w:rsid w:val="00A60655"/>
    <w:rsid w:val="00A60F10"/>
    <w:rsid w:val="00A61118"/>
    <w:rsid w:val="00A633D3"/>
    <w:rsid w:val="00A65776"/>
    <w:rsid w:val="00A6637D"/>
    <w:rsid w:val="00A67272"/>
    <w:rsid w:val="00A67892"/>
    <w:rsid w:val="00A67D23"/>
    <w:rsid w:val="00A71AF6"/>
    <w:rsid w:val="00A72149"/>
    <w:rsid w:val="00A72A01"/>
    <w:rsid w:val="00A72E0D"/>
    <w:rsid w:val="00A73155"/>
    <w:rsid w:val="00A7378C"/>
    <w:rsid w:val="00A737D9"/>
    <w:rsid w:val="00A751F1"/>
    <w:rsid w:val="00A769BE"/>
    <w:rsid w:val="00A76C16"/>
    <w:rsid w:val="00A8005E"/>
    <w:rsid w:val="00A808E6"/>
    <w:rsid w:val="00A80B35"/>
    <w:rsid w:val="00A81651"/>
    <w:rsid w:val="00A81AF6"/>
    <w:rsid w:val="00A82392"/>
    <w:rsid w:val="00A82948"/>
    <w:rsid w:val="00A83FCA"/>
    <w:rsid w:val="00A84096"/>
    <w:rsid w:val="00A84C64"/>
    <w:rsid w:val="00A86444"/>
    <w:rsid w:val="00A86A3D"/>
    <w:rsid w:val="00A86EAC"/>
    <w:rsid w:val="00A8712A"/>
    <w:rsid w:val="00A87237"/>
    <w:rsid w:val="00A87E7C"/>
    <w:rsid w:val="00A9052C"/>
    <w:rsid w:val="00A90BBC"/>
    <w:rsid w:val="00A914AC"/>
    <w:rsid w:val="00A91814"/>
    <w:rsid w:val="00A9199D"/>
    <w:rsid w:val="00A920B5"/>
    <w:rsid w:val="00A929DB"/>
    <w:rsid w:val="00A92A31"/>
    <w:rsid w:val="00A93A60"/>
    <w:rsid w:val="00A947DF"/>
    <w:rsid w:val="00A964C6"/>
    <w:rsid w:val="00A9684F"/>
    <w:rsid w:val="00A97510"/>
    <w:rsid w:val="00A97A4F"/>
    <w:rsid w:val="00AA04B8"/>
    <w:rsid w:val="00AA2E4A"/>
    <w:rsid w:val="00AA3838"/>
    <w:rsid w:val="00AA405A"/>
    <w:rsid w:val="00AA40F5"/>
    <w:rsid w:val="00AA4210"/>
    <w:rsid w:val="00AA6B7E"/>
    <w:rsid w:val="00AA7059"/>
    <w:rsid w:val="00AA7883"/>
    <w:rsid w:val="00AA7994"/>
    <w:rsid w:val="00AA7DB7"/>
    <w:rsid w:val="00AB0D43"/>
    <w:rsid w:val="00AB1F35"/>
    <w:rsid w:val="00AB231F"/>
    <w:rsid w:val="00AB23E8"/>
    <w:rsid w:val="00AB2BE3"/>
    <w:rsid w:val="00AB32C6"/>
    <w:rsid w:val="00AB335E"/>
    <w:rsid w:val="00AB402B"/>
    <w:rsid w:val="00AB460E"/>
    <w:rsid w:val="00AB68D2"/>
    <w:rsid w:val="00AC0A92"/>
    <w:rsid w:val="00AC1714"/>
    <w:rsid w:val="00AC1A93"/>
    <w:rsid w:val="00AC35D5"/>
    <w:rsid w:val="00AC3824"/>
    <w:rsid w:val="00AC3DC6"/>
    <w:rsid w:val="00AC40E7"/>
    <w:rsid w:val="00AC4345"/>
    <w:rsid w:val="00AC4DF4"/>
    <w:rsid w:val="00AC58DE"/>
    <w:rsid w:val="00AC5BCF"/>
    <w:rsid w:val="00AC5DF0"/>
    <w:rsid w:val="00AC6CF1"/>
    <w:rsid w:val="00AC7DE1"/>
    <w:rsid w:val="00AD06A7"/>
    <w:rsid w:val="00AD299D"/>
    <w:rsid w:val="00AD29AA"/>
    <w:rsid w:val="00AD2C17"/>
    <w:rsid w:val="00AD2D53"/>
    <w:rsid w:val="00AD3304"/>
    <w:rsid w:val="00AD343C"/>
    <w:rsid w:val="00AD3F5A"/>
    <w:rsid w:val="00AD51E1"/>
    <w:rsid w:val="00AD55C4"/>
    <w:rsid w:val="00AD5A7F"/>
    <w:rsid w:val="00AD66DC"/>
    <w:rsid w:val="00AD6776"/>
    <w:rsid w:val="00AD681C"/>
    <w:rsid w:val="00AD6DBC"/>
    <w:rsid w:val="00AD6F42"/>
    <w:rsid w:val="00AD7237"/>
    <w:rsid w:val="00AD74F3"/>
    <w:rsid w:val="00AD7D87"/>
    <w:rsid w:val="00AD7EB3"/>
    <w:rsid w:val="00AE0EBB"/>
    <w:rsid w:val="00AE0F37"/>
    <w:rsid w:val="00AE1442"/>
    <w:rsid w:val="00AE1DB4"/>
    <w:rsid w:val="00AE1FE8"/>
    <w:rsid w:val="00AE205C"/>
    <w:rsid w:val="00AE2F2C"/>
    <w:rsid w:val="00AE4C44"/>
    <w:rsid w:val="00AE5331"/>
    <w:rsid w:val="00AE69AC"/>
    <w:rsid w:val="00AE6DD7"/>
    <w:rsid w:val="00AE71C4"/>
    <w:rsid w:val="00AE7248"/>
    <w:rsid w:val="00AE7C1D"/>
    <w:rsid w:val="00AF0B8C"/>
    <w:rsid w:val="00AF147E"/>
    <w:rsid w:val="00AF36E2"/>
    <w:rsid w:val="00AF428B"/>
    <w:rsid w:val="00AF43F5"/>
    <w:rsid w:val="00AF44B0"/>
    <w:rsid w:val="00AF509B"/>
    <w:rsid w:val="00AF57D6"/>
    <w:rsid w:val="00AF5CAC"/>
    <w:rsid w:val="00AF6900"/>
    <w:rsid w:val="00AF7ABF"/>
    <w:rsid w:val="00AF7EF4"/>
    <w:rsid w:val="00AF7F61"/>
    <w:rsid w:val="00B00968"/>
    <w:rsid w:val="00B00AEA"/>
    <w:rsid w:val="00B00DCE"/>
    <w:rsid w:val="00B00DEB"/>
    <w:rsid w:val="00B02373"/>
    <w:rsid w:val="00B03FB0"/>
    <w:rsid w:val="00B04AA4"/>
    <w:rsid w:val="00B04D40"/>
    <w:rsid w:val="00B04FD8"/>
    <w:rsid w:val="00B0514A"/>
    <w:rsid w:val="00B05793"/>
    <w:rsid w:val="00B05F1F"/>
    <w:rsid w:val="00B06FAB"/>
    <w:rsid w:val="00B07649"/>
    <w:rsid w:val="00B0789D"/>
    <w:rsid w:val="00B10EBE"/>
    <w:rsid w:val="00B117F4"/>
    <w:rsid w:val="00B12E3B"/>
    <w:rsid w:val="00B13A9C"/>
    <w:rsid w:val="00B13B62"/>
    <w:rsid w:val="00B140C1"/>
    <w:rsid w:val="00B142F0"/>
    <w:rsid w:val="00B145D5"/>
    <w:rsid w:val="00B149E0"/>
    <w:rsid w:val="00B14E5B"/>
    <w:rsid w:val="00B15B79"/>
    <w:rsid w:val="00B16081"/>
    <w:rsid w:val="00B1638A"/>
    <w:rsid w:val="00B16942"/>
    <w:rsid w:val="00B173E9"/>
    <w:rsid w:val="00B1751F"/>
    <w:rsid w:val="00B200A5"/>
    <w:rsid w:val="00B20E9B"/>
    <w:rsid w:val="00B22111"/>
    <w:rsid w:val="00B2293F"/>
    <w:rsid w:val="00B248FC"/>
    <w:rsid w:val="00B24F34"/>
    <w:rsid w:val="00B251B5"/>
    <w:rsid w:val="00B251D4"/>
    <w:rsid w:val="00B25265"/>
    <w:rsid w:val="00B268B5"/>
    <w:rsid w:val="00B26D43"/>
    <w:rsid w:val="00B2DF6F"/>
    <w:rsid w:val="00B30CA5"/>
    <w:rsid w:val="00B312E3"/>
    <w:rsid w:val="00B31AE7"/>
    <w:rsid w:val="00B328D6"/>
    <w:rsid w:val="00B34E75"/>
    <w:rsid w:val="00B35ACB"/>
    <w:rsid w:val="00B36949"/>
    <w:rsid w:val="00B40F51"/>
    <w:rsid w:val="00B40F65"/>
    <w:rsid w:val="00B42890"/>
    <w:rsid w:val="00B4301A"/>
    <w:rsid w:val="00B43408"/>
    <w:rsid w:val="00B43DAC"/>
    <w:rsid w:val="00B44223"/>
    <w:rsid w:val="00B44894"/>
    <w:rsid w:val="00B449BD"/>
    <w:rsid w:val="00B4696A"/>
    <w:rsid w:val="00B46FA8"/>
    <w:rsid w:val="00B470E7"/>
    <w:rsid w:val="00B474EA"/>
    <w:rsid w:val="00B475AE"/>
    <w:rsid w:val="00B4771F"/>
    <w:rsid w:val="00B51884"/>
    <w:rsid w:val="00B528C8"/>
    <w:rsid w:val="00B535B5"/>
    <w:rsid w:val="00B54604"/>
    <w:rsid w:val="00B54E12"/>
    <w:rsid w:val="00B55007"/>
    <w:rsid w:val="00B5519F"/>
    <w:rsid w:val="00B55EC7"/>
    <w:rsid w:val="00B564B9"/>
    <w:rsid w:val="00B56BDA"/>
    <w:rsid w:val="00B56D2C"/>
    <w:rsid w:val="00B6077E"/>
    <w:rsid w:val="00B617A0"/>
    <w:rsid w:val="00B61930"/>
    <w:rsid w:val="00B627B3"/>
    <w:rsid w:val="00B62D4C"/>
    <w:rsid w:val="00B632FF"/>
    <w:rsid w:val="00B63749"/>
    <w:rsid w:val="00B641AC"/>
    <w:rsid w:val="00B67129"/>
    <w:rsid w:val="00B6750C"/>
    <w:rsid w:val="00B6753E"/>
    <w:rsid w:val="00B67F58"/>
    <w:rsid w:val="00B707FD"/>
    <w:rsid w:val="00B70986"/>
    <w:rsid w:val="00B71594"/>
    <w:rsid w:val="00B717E6"/>
    <w:rsid w:val="00B72416"/>
    <w:rsid w:val="00B724C0"/>
    <w:rsid w:val="00B728CF"/>
    <w:rsid w:val="00B72967"/>
    <w:rsid w:val="00B73A81"/>
    <w:rsid w:val="00B74265"/>
    <w:rsid w:val="00B7472F"/>
    <w:rsid w:val="00B74D26"/>
    <w:rsid w:val="00B74E3B"/>
    <w:rsid w:val="00B75F7E"/>
    <w:rsid w:val="00B777B0"/>
    <w:rsid w:val="00B7781E"/>
    <w:rsid w:val="00B81D72"/>
    <w:rsid w:val="00B83727"/>
    <w:rsid w:val="00B83742"/>
    <w:rsid w:val="00B8453D"/>
    <w:rsid w:val="00B84AA2"/>
    <w:rsid w:val="00B84E57"/>
    <w:rsid w:val="00B854FB"/>
    <w:rsid w:val="00B85D55"/>
    <w:rsid w:val="00B875A2"/>
    <w:rsid w:val="00B87741"/>
    <w:rsid w:val="00B87B4F"/>
    <w:rsid w:val="00B87CF8"/>
    <w:rsid w:val="00B906CC"/>
    <w:rsid w:val="00B90E91"/>
    <w:rsid w:val="00B91C4A"/>
    <w:rsid w:val="00B921FF"/>
    <w:rsid w:val="00B925DF"/>
    <w:rsid w:val="00B92A91"/>
    <w:rsid w:val="00B935EC"/>
    <w:rsid w:val="00B9495C"/>
    <w:rsid w:val="00B9512F"/>
    <w:rsid w:val="00B95378"/>
    <w:rsid w:val="00B96395"/>
    <w:rsid w:val="00B96D02"/>
    <w:rsid w:val="00B97C9A"/>
    <w:rsid w:val="00B9FBBB"/>
    <w:rsid w:val="00BA0E1B"/>
    <w:rsid w:val="00BA15C7"/>
    <w:rsid w:val="00BA1625"/>
    <w:rsid w:val="00BA1B72"/>
    <w:rsid w:val="00BA2F8B"/>
    <w:rsid w:val="00BA351A"/>
    <w:rsid w:val="00BA3F65"/>
    <w:rsid w:val="00BA458A"/>
    <w:rsid w:val="00BA4952"/>
    <w:rsid w:val="00BA5B70"/>
    <w:rsid w:val="00BA7135"/>
    <w:rsid w:val="00BA7235"/>
    <w:rsid w:val="00BA7A66"/>
    <w:rsid w:val="00BA7B41"/>
    <w:rsid w:val="00BB0DCA"/>
    <w:rsid w:val="00BB1812"/>
    <w:rsid w:val="00BB1B9E"/>
    <w:rsid w:val="00BB2059"/>
    <w:rsid w:val="00BB2B55"/>
    <w:rsid w:val="00BB2CF7"/>
    <w:rsid w:val="00BB30A7"/>
    <w:rsid w:val="00BB4183"/>
    <w:rsid w:val="00BB46B7"/>
    <w:rsid w:val="00BB4862"/>
    <w:rsid w:val="00BB503F"/>
    <w:rsid w:val="00BB5217"/>
    <w:rsid w:val="00BB5A00"/>
    <w:rsid w:val="00BB5BED"/>
    <w:rsid w:val="00BB69A4"/>
    <w:rsid w:val="00BB718A"/>
    <w:rsid w:val="00BB7886"/>
    <w:rsid w:val="00BC151B"/>
    <w:rsid w:val="00BC20DA"/>
    <w:rsid w:val="00BC2449"/>
    <w:rsid w:val="00BC27A1"/>
    <w:rsid w:val="00BC323F"/>
    <w:rsid w:val="00BC3754"/>
    <w:rsid w:val="00BC5694"/>
    <w:rsid w:val="00BC5762"/>
    <w:rsid w:val="00BC6010"/>
    <w:rsid w:val="00BC6A8D"/>
    <w:rsid w:val="00BC6C13"/>
    <w:rsid w:val="00BC6E3A"/>
    <w:rsid w:val="00BD02E1"/>
    <w:rsid w:val="00BD0BA9"/>
    <w:rsid w:val="00BD0C77"/>
    <w:rsid w:val="00BD1DA3"/>
    <w:rsid w:val="00BD1FAE"/>
    <w:rsid w:val="00BD28AA"/>
    <w:rsid w:val="00BD2F2B"/>
    <w:rsid w:val="00BD362D"/>
    <w:rsid w:val="00BD39AC"/>
    <w:rsid w:val="00BD3C2E"/>
    <w:rsid w:val="00BD3F63"/>
    <w:rsid w:val="00BD5C72"/>
    <w:rsid w:val="00BD5DF4"/>
    <w:rsid w:val="00BD6E5B"/>
    <w:rsid w:val="00BD7B8E"/>
    <w:rsid w:val="00BD7D56"/>
    <w:rsid w:val="00BE0639"/>
    <w:rsid w:val="00BE0788"/>
    <w:rsid w:val="00BE07BB"/>
    <w:rsid w:val="00BE0A16"/>
    <w:rsid w:val="00BE0B4E"/>
    <w:rsid w:val="00BE256C"/>
    <w:rsid w:val="00BE277D"/>
    <w:rsid w:val="00BE32E8"/>
    <w:rsid w:val="00BE35DA"/>
    <w:rsid w:val="00BE4E11"/>
    <w:rsid w:val="00BE57B2"/>
    <w:rsid w:val="00BE5AE0"/>
    <w:rsid w:val="00BE77E1"/>
    <w:rsid w:val="00BE796B"/>
    <w:rsid w:val="00BF185E"/>
    <w:rsid w:val="00BF1B13"/>
    <w:rsid w:val="00BF21E6"/>
    <w:rsid w:val="00BF3AA2"/>
    <w:rsid w:val="00BF3B8E"/>
    <w:rsid w:val="00BF48EE"/>
    <w:rsid w:val="00BF5E48"/>
    <w:rsid w:val="00C00904"/>
    <w:rsid w:val="00C040FB"/>
    <w:rsid w:val="00C05B74"/>
    <w:rsid w:val="00C064FD"/>
    <w:rsid w:val="00C06DB4"/>
    <w:rsid w:val="00C06ED2"/>
    <w:rsid w:val="00C07378"/>
    <w:rsid w:val="00C077B0"/>
    <w:rsid w:val="00C07B90"/>
    <w:rsid w:val="00C10134"/>
    <w:rsid w:val="00C1090B"/>
    <w:rsid w:val="00C10C20"/>
    <w:rsid w:val="00C110BD"/>
    <w:rsid w:val="00C110F4"/>
    <w:rsid w:val="00C116C7"/>
    <w:rsid w:val="00C116FB"/>
    <w:rsid w:val="00C123C3"/>
    <w:rsid w:val="00C132DF"/>
    <w:rsid w:val="00C14C45"/>
    <w:rsid w:val="00C1540C"/>
    <w:rsid w:val="00C15568"/>
    <w:rsid w:val="00C163E3"/>
    <w:rsid w:val="00C164AE"/>
    <w:rsid w:val="00C1668E"/>
    <w:rsid w:val="00C17209"/>
    <w:rsid w:val="00C17FEC"/>
    <w:rsid w:val="00C201FE"/>
    <w:rsid w:val="00C204FE"/>
    <w:rsid w:val="00C21591"/>
    <w:rsid w:val="00C22108"/>
    <w:rsid w:val="00C221D6"/>
    <w:rsid w:val="00C2249B"/>
    <w:rsid w:val="00C23EC2"/>
    <w:rsid w:val="00C24107"/>
    <w:rsid w:val="00C2580F"/>
    <w:rsid w:val="00C25A18"/>
    <w:rsid w:val="00C25C35"/>
    <w:rsid w:val="00C2680E"/>
    <w:rsid w:val="00C26A23"/>
    <w:rsid w:val="00C26A52"/>
    <w:rsid w:val="00C27F6C"/>
    <w:rsid w:val="00C30200"/>
    <w:rsid w:val="00C30A22"/>
    <w:rsid w:val="00C30C6D"/>
    <w:rsid w:val="00C30E4B"/>
    <w:rsid w:val="00C3109B"/>
    <w:rsid w:val="00C335D8"/>
    <w:rsid w:val="00C338A6"/>
    <w:rsid w:val="00C33D5A"/>
    <w:rsid w:val="00C35D46"/>
    <w:rsid w:val="00C35E0B"/>
    <w:rsid w:val="00C373B7"/>
    <w:rsid w:val="00C37A1F"/>
    <w:rsid w:val="00C406F0"/>
    <w:rsid w:val="00C40D9A"/>
    <w:rsid w:val="00C415E8"/>
    <w:rsid w:val="00C41602"/>
    <w:rsid w:val="00C423B0"/>
    <w:rsid w:val="00C424B0"/>
    <w:rsid w:val="00C43A1D"/>
    <w:rsid w:val="00C43CD2"/>
    <w:rsid w:val="00C4413F"/>
    <w:rsid w:val="00C441A1"/>
    <w:rsid w:val="00C44A2B"/>
    <w:rsid w:val="00C455F6"/>
    <w:rsid w:val="00C46384"/>
    <w:rsid w:val="00C5054D"/>
    <w:rsid w:val="00C50BAA"/>
    <w:rsid w:val="00C52C17"/>
    <w:rsid w:val="00C52C8E"/>
    <w:rsid w:val="00C534D1"/>
    <w:rsid w:val="00C5367D"/>
    <w:rsid w:val="00C53815"/>
    <w:rsid w:val="00C53879"/>
    <w:rsid w:val="00C5441E"/>
    <w:rsid w:val="00C55363"/>
    <w:rsid w:val="00C55ADA"/>
    <w:rsid w:val="00C56079"/>
    <w:rsid w:val="00C577AC"/>
    <w:rsid w:val="00C57A69"/>
    <w:rsid w:val="00C57AF7"/>
    <w:rsid w:val="00C57DA0"/>
    <w:rsid w:val="00C60C6D"/>
    <w:rsid w:val="00C619D9"/>
    <w:rsid w:val="00C61BD4"/>
    <w:rsid w:val="00C630A9"/>
    <w:rsid w:val="00C6406B"/>
    <w:rsid w:val="00C645AA"/>
    <w:rsid w:val="00C64B41"/>
    <w:rsid w:val="00C64D46"/>
    <w:rsid w:val="00C655B9"/>
    <w:rsid w:val="00C65B0F"/>
    <w:rsid w:val="00C65DA8"/>
    <w:rsid w:val="00C67548"/>
    <w:rsid w:val="00C67558"/>
    <w:rsid w:val="00C67905"/>
    <w:rsid w:val="00C715B3"/>
    <w:rsid w:val="00C722AD"/>
    <w:rsid w:val="00C745CA"/>
    <w:rsid w:val="00C74E72"/>
    <w:rsid w:val="00C768CA"/>
    <w:rsid w:val="00C77082"/>
    <w:rsid w:val="00C77820"/>
    <w:rsid w:val="00C8002D"/>
    <w:rsid w:val="00C80A2A"/>
    <w:rsid w:val="00C80DCE"/>
    <w:rsid w:val="00C8129D"/>
    <w:rsid w:val="00C81BF4"/>
    <w:rsid w:val="00C8207F"/>
    <w:rsid w:val="00C82174"/>
    <w:rsid w:val="00C82F31"/>
    <w:rsid w:val="00C8317F"/>
    <w:rsid w:val="00C83542"/>
    <w:rsid w:val="00C84BCE"/>
    <w:rsid w:val="00C87004"/>
    <w:rsid w:val="00C87D6B"/>
    <w:rsid w:val="00C91CF3"/>
    <w:rsid w:val="00C92044"/>
    <w:rsid w:val="00C924D1"/>
    <w:rsid w:val="00C93B33"/>
    <w:rsid w:val="00C94D09"/>
    <w:rsid w:val="00C953D1"/>
    <w:rsid w:val="00C9562D"/>
    <w:rsid w:val="00C96DC3"/>
    <w:rsid w:val="00CA00FC"/>
    <w:rsid w:val="00CA03A8"/>
    <w:rsid w:val="00CA085A"/>
    <w:rsid w:val="00CA1133"/>
    <w:rsid w:val="00CA1582"/>
    <w:rsid w:val="00CA2170"/>
    <w:rsid w:val="00CA24F2"/>
    <w:rsid w:val="00CA2D59"/>
    <w:rsid w:val="00CA3244"/>
    <w:rsid w:val="00CA496A"/>
    <w:rsid w:val="00CA4B99"/>
    <w:rsid w:val="00CA4DC1"/>
    <w:rsid w:val="00CA67BB"/>
    <w:rsid w:val="00CA6F54"/>
    <w:rsid w:val="00CA7F05"/>
    <w:rsid w:val="00CB0043"/>
    <w:rsid w:val="00CB0D27"/>
    <w:rsid w:val="00CB1BFB"/>
    <w:rsid w:val="00CB20AF"/>
    <w:rsid w:val="00CB2680"/>
    <w:rsid w:val="00CB2768"/>
    <w:rsid w:val="00CB3313"/>
    <w:rsid w:val="00CB5232"/>
    <w:rsid w:val="00CB7E01"/>
    <w:rsid w:val="00CB7EB8"/>
    <w:rsid w:val="00CC04D7"/>
    <w:rsid w:val="00CC0706"/>
    <w:rsid w:val="00CC1233"/>
    <w:rsid w:val="00CC12DF"/>
    <w:rsid w:val="00CC2EAC"/>
    <w:rsid w:val="00CC32F5"/>
    <w:rsid w:val="00CC343B"/>
    <w:rsid w:val="00CC4BB7"/>
    <w:rsid w:val="00CC4CF3"/>
    <w:rsid w:val="00CC4E7C"/>
    <w:rsid w:val="00CC5017"/>
    <w:rsid w:val="00CC55F7"/>
    <w:rsid w:val="00CC6074"/>
    <w:rsid w:val="00CC645A"/>
    <w:rsid w:val="00CC662F"/>
    <w:rsid w:val="00CC7316"/>
    <w:rsid w:val="00CD1E47"/>
    <w:rsid w:val="00CD2076"/>
    <w:rsid w:val="00CD3179"/>
    <w:rsid w:val="00CD3A40"/>
    <w:rsid w:val="00CD4576"/>
    <w:rsid w:val="00CD571A"/>
    <w:rsid w:val="00CD5FC0"/>
    <w:rsid w:val="00CD676C"/>
    <w:rsid w:val="00CD7277"/>
    <w:rsid w:val="00CD7526"/>
    <w:rsid w:val="00CE05F2"/>
    <w:rsid w:val="00CE07C1"/>
    <w:rsid w:val="00CE1EDA"/>
    <w:rsid w:val="00CE1FC0"/>
    <w:rsid w:val="00CE4DC0"/>
    <w:rsid w:val="00CE5146"/>
    <w:rsid w:val="00CE57F2"/>
    <w:rsid w:val="00CE63C3"/>
    <w:rsid w:val="00CE708F"/>
    <w:rsid w:val="00CF0254"/>
    <w:rsid w:val="00CF117C"/>
    <w:rsid w:val="00CF2015"/>
    <w:rsid w:val="00CF21DA"/>
    <w:rsid w:val="00CF2C01"/>
    <w:rsid w:val="00CF3FAA"/>
    <w:rsid w:val="00CF4CCC"/>
    <w:rsid w:val="00CF584D"/>
    <w:rsid w:val="00CF65FD"/>
    <w:rsid w:val="00CF67C2"/>
    <w:rsid w:val="00CF685C"/>
    <w:rsid w:val="00CF6A75"/>
    <w:rsid w:val="00CF70C2"/>
    <w:rsid w:val="00CF7312"/>
    <w:rsid w:val="00CF7F64"/>
    <w:rsid w:val="00D0058D"/>
    <w:rsid w:val="00D00EF9"/>
    <w:rsid w:val="00D017C0"/>
    <w:rsid w:val="00D01F0C"/>
    <w:rsid w:val="00D025BC"/>
    <w:rsid w:val="00D0590C"/>
    <w:rsid w:val="00D07F82"/>
    <w:rsid w:val="00D104D5"/>
    <w:rsid w:val="00D1094B"/>
    <w:rsid w:val="00D10AEF"/>
    <w:rsid w:val="00D10CF7"/>
    <w:rsid w:val="00D11273"/>
    <w:rsid w:val="00D112A1"/>
    <w:rsid w:val="00D1180A"/>
    <w:rsid w:val="00D11B10"/>
    <w:rsid w:val="00D11C2C"/>
    <w:rsid w:val="00D128EA"/>
    <w:rsid w:val="00D12905"/>
    <w:rsid w:val="00D12FB5"/>
    <w:rsid w:val="00D13262"/>
    <w:rsid w:val="00D137BC"/>
    <w:rsid w:val="00D15C46"/>
    <w:rsid w:val="00D169C6"/>
    <w:rsid w:val="00D16BCB"/>
    <w:rsid w:val="00D16E2B"/>
    <w:rsid w:val="00D17357"/>
    <w:rsid w:val="00D174E0"/>
    <w:rsid w:val="00D17560"/>
    <w:rsid w:val="00D17BB0"/>
    <w:rsid w:val="00D2170A"/>
    <w:rsid w:val="00D2293F"/>
    <w:rsid w:val="00D2362A"/>
    <w:rsid w:val="00D2476D"/>
    <w:rsid w:val="00D252FE"/>
    <w:rsid w:val="00D258E5"/>
    <w:rsid w:val="00D25D0A"/>
    <w:rsid w:val="00D26512"/>
    <w:rsid w:val="00D26664"/>
    <w:rsid w:val="00D3079A"/>
    <w:rsid w:val="00D30AAE"/>
    <w:rsid w:val="00D3161D"/>
    <w:rsid w:val="00D316CF"/>
    <w:rsid w:val="00D32175"/>
    <w:rsid w:val="00D328D2"/>
    <w:rsid w:val="00D333EB"/>
    <w:rsid w:val="00D33698"/>
    <w:rsid w:val="00D3476A"/>
    <w:rsid w:val="00D34A3B"/>
    <w:rsid w:val="00D3519F"/>
    <w:rsid w:val="00D35E72"/>
    <w:rsid w:val="00D35FEB"/>
    <w:rsid w:val="00D360C0"/>
    <w:rsid w:val="00D37ED9"/>
    <w:rsid w:val="00D406E4"/>
    <w:rsid w:val="00D40908"/>
    <w:rsid w:val="00D41993"/>
    <w:rsid w:val="00D42357"/>
    <w:rsid w:val="00D4315B"/>
    <w:rsid w:val="00D46A26"/>
    <w:rsid w:val="00D5150A"/>
    <w:rsid w:val="00D51E9C"/>
    <w:rsid w:val="00D51F3A"/>
    <w:rsid w:val="00D51F8C"/>
    <w:rsid w:val="00D524DA"/>
    <w:rsid w:val="00D52527"/>
    <w:rsid w:val="00D52E52"/>
    <w:rsid w:val="00D5473C"/>
    <w:rsid w:val="00D5507D"/>
    <w:rsid w:val="00D5567D"/>
    <w:rsid w:val="00D56C95"/>
    <w:rsid w:val="00D579B8"/>
    <w:rsid w:val="00D57C5E"/>
    <w:rsid w:val="00D60BDC"/>
    <w:rsid w:val="00D611B4"/>
    <w:rsid w:val="00D6192F"/>
    <w:rsid w:val="00D61A26"/>
    <w:rsid w:val="00D62004"/>
    <w:rsid w:val="00D62AF6"/>
    <w:rsid w:val="00D62D2C"/>
    <w:rsid w:val="00D63477"/>
    <w:rsid w:val="00D63A86"/>
    <w:rsid w:val="00D6430A"/>
    <w:rsid w:val="00D652CE"/>
    <w:rsid w:val="00D65A0D"/>
    <w:rsid w:val="00D66B63"/>
    <w:rsid w:val="00D67220"/>
    <w:rsid w:val="00D67302"/>
    <w:rsid w:val="00D67C51"/>
    <w:rsid w:val="00D7089C"/>
    <w:rsid w:val="00D70C63"/>
    <w:rsid w:val="00D7140B"/>
    <w:rsid w:val="00D721E1"/>
    <w:rsid w:val="00D73704"/>
    <w:rsid w:val="00D73B0F"/>
    <w:rsid w:val="00D73F53"/>
    <w:rsid w:val="00D74E0D"/>
    <w:rsid w:val="00D7525B"/>
    <w:rsid w:val="00D81163"/>
    <w:rsid w:val="00D82343"/>
    <w:rsid w:val="00D83032"/>
    <w:rsid w:val="00D83981"/>
    <w:rsid w:val="00D84A5E"/>
    <w:rsid w:val="00D84B90"/>
    <w:rsid w:val="00D84FB5"/>
    <w:rsid w:val="00D85095"/>
    <w:rsid w:val="00D86109"/>
    <w:rsid w:val="00D86DB4"/>
    <w:rsid w:val="00D87A27"/>
    <w:rsid w:val="00D90468"/>
    <w:rsid w:val="00D90977"/>
    <w:rsid w:val="00D90F28"/>
    <w:rsid w:val="00D910C3"/>
    <w:rsid w:val="00D91D58"/>
    <w:rsid w:val="00D9263F"/>
    <w:rsid w:val="00D92AB4"/>
    <w:rsid w:val="00D94B0A"/>
    <w:rsid w:val="00D974A7"/>
    <w:rsid w:val="00D97F4A"/>
    <w:rsid w:val="00DA0485"/>
    <w:rsid w:val="00DA0C4C"/>
    <w:rsid w:val="00DA0E04"/>
    <w:rsid w:val="00DA1E1C"/>
    <w:rsid w:val="00DA2499"/>
    <w:rsid w:val="00DA2D64"/>
    <w:rsid w:val="00DA39C4"/>
    <w:rsid w:val="00DA4A99"/>
    <w:rsid w:val="00DA753E"/>
    <w:rsid w:val="00DB14B1"/>
    <w:rsid w:val="00DB1563"/>
    <w:rsid w:val="00DB18E0"/>
    <w:rsid w:val="00DB2B1E"/>
    <w:rsid w:val="00DB305F"/>
    <w:rsid w:val="00DB30C1"/>
    <w:rsid w:val="00DB31B9"/>
    <w:rsid w:val="00DB59CA"/>
    <w:rsid w:val="00DB605E"/>
    <w:rsid w:val="00DB649D"/>
    <w:rsid w:val="00DB6F91"/>
    <w:rsid w:val="00DB78D9"/>
    <w:rsid w:val="00DC1011"/>
    <w:rsid w:val="00DC1E02"/>
    <w:rsid w:val="00DC1E63"/>
    <w:rsid w:val="00DC2042"/>
    <w:rsid w:val="00DC3314"/>
    <w:rsid w:val="00DC3839"/>
    <w:rsid w:val="00DC5E6E"/>
    <w:rsid w:val="00DC7275"/>
    <w:rsid w:val="00DD0089"/>
    <w:rsid w:val="00DD060E"/>
    <w:rsid w:val="00DD0869"/>
    <w:rsid w:val="00DD0968"/>
    <w:rsid w:val="00DD0B21"/>
    <w:rsid w:val="00DD0B22"/>
    <w:rsid w:val="00DD1076"/>
    <w:rsid w:val="00DD11B5"/>
    <w:rsid w:val="00DD1A0D"/>
    <w:rsid w:val="00DD1E69"/>
    <w:rsid w:val="00DD25FC"/>
    <w:rsid w:val="00DD380E"/>
    <w:rsid w:val="00DD43CC"/>
    <w:rsid w:val="00DD45F8"/>
    <w:rsid w:val="00DD690F"/>
    <w:rsid w:val="00DD73B7"/>
    <w:rsid w:val="00DD77D0"/>
    <w:rsid w:val="00DE0946"/>
    <w:rsid w:val="00DE09C6"/>
    <w:rsid w:val="00DE0B17"/>
    <w:rsid w:val="00DE0C25"/>
    <w:rsid w:val="00DE19E5"/>
    <w:rsid w:val="00DE2893"/>
    <w:rsid w:val="00DE31F6"/>
    <w:rsid w:val="00DE4810"/>
    <w:rsid w:val="00DE4BA3"/>
    <w:rsid w:val="00DE5325"/>
    <w:rsid w:val="00DE5D0F"/>
    <w:rsid w:val="00DE5E96"/>
    <w:rsid w:val="00DE6337"/>
    <w:rsid w:val="00DE6485"/>
    <w:rsid w:val="00DE7B99"/>
    <w:rsid w:val="00DE7F3F"/>
    <w:rsid w:val="00DF090F"/>
    <w:rsid w:val="00DF0C2C"/>
    <w:rsid w:val="00DF0FC0"/>
    <w:rsid w:val="00DF19B1"/>
    <w:rsid w:val="00DF373A"/>
    <w:rsid w:val="00DF398A"/>
    <w:rsid w:val="00DF4365"/>
    <w:rsid w:val="00DF4A76"/>
    <w:rsid w:val="00DF4CD1"/>
    <w:rsid w:val="00DF4E65"/>
    <w:rsid w:val="00DF5557"/>
    <w:rsid w:val="00DF5DA1"/>
    <w:rsid w:val="00DF6D91"/>
    <w:rsid w:val="00DF7625"/>
    <w:rsid w:val="00E0011C"/>
    <w:rsid w:val="00E01565"/>
    <w:rsid w:val="00E01A13"/>
    <w:rsid w:val="00E02E04"/>
    <w:rsid w:val="00E042D4"/>
    <w:rsid w:val="00E049EA"/>
    <w:rsid w:val="00E04F5E"/>
    <w:rsid w:val="00E04FD0"/>
    <w:rsid w:val="00E0626A"/>
    <w:rsid w:val="00E06FDF"/>
    <w:rsid w:val="00E073AE"/>
    <w:rsid w:val="00E0762C"/>
    <w:rsid w:val="00E106A4"/>
    <w:rsid w:val="00E11957"/>
    <w:rsid w:val="00E1197D"/>
    <w:rsid w:val="00E11AD4"/>
    <w:rsid w:val="00E11E85"/>
    <w:rsid w:val="00E122AE"/>
    <w:rsid w:val="00E12ED2"/>
    <w:rsid w:val="00E12FA4"/>
    <w:rsid w:val="00E1416F"/>
    <w:rsid w:val="00E146AA"/>
    <w:rsid w:val="00E155B3"/>
    <w:rsid w:val="00E162A8"/>
    <w:rsid w:val="00E162AE"/>
    <w:rsid w:val="00E16670"/>
    <w:rsid w:val="00E167C3"/>
    <w:rsid w:val="00E16A80"/>
    <w:rsid w:val="00E17057"/>
    <w:rsid w:val="00E17D0B"/>
    <w:rsid w:val="00E209A0"/>
    <w:rsid w:val="00E213E9"/>
    <w:rsid w:val="00E225EB"/>
    <w:rsid w:val="00E22FEF"/>
    <w:rsid w:val="00E2454A"/>
    <w:rsid w:val="00E26428"/>
    <w:rsid w:val="00E27B35"/>
    <w:rsid w:val="00E30674"/>
    <w:rsid w:val="00E3101D"/>
    <w:rsid w:val="00E3359C"/>
    <w:rsid w:val="00E33F8B"/>
    <w:rsid w:val="00E34040"/>
    <w:rsid w:val="00E340C6"/>
    <w:rsid w:val="00E357A8"/>
    <w:rsid w:val="00E36202"/>
    <w:rsid w:val="00E36CBE"/>
    <w:rsid w:val="00E41083"/>
    <w:rsid w:val="00E41F2B"/>
    <w:rsid w:val="00E42018"/>
    <w:rsid w:val="00E42425"/>
    <w:rsid w:val="00E4255D"/>
    <w:rsid w:val="00E42873"/>
    <w:rsid w:val="00E43AC4"/>
    <w:rsid w:val="00E446B6"/>
    <w:rsid w:val="00E450C3"/>
    <w:rsid w:val="00E45179"/>
    <w:rsid w:val="00E4588A"/>
    <w:rsid w:val="00E46D30"/>
    <w:rsid w:val="00E47475"/>
    <w:rsid w:val="00E474DF"/>
    <w:rsid w:val="00E47874"/>
    <w:rsid w:val="00E50906"/>
    <w:rsid w:val="00E50C23"/>
    <w:rsid w:val="00E51540"/>
    <w:rsid w:val="00E51D50"/>
    <w:rsid w:val="00E52A2F"/>
    <w:rsid w:val="00E53191"/>
    <w:rsid w:val="00E54366"/>
    <w:rsid w:val="00E551FE"/>
    <w:rsid w:val="00E55ACE"/>
    <w:rsid w:val="00E55BAB"/>
    <w:rsid w:val="00E55C2E"/>
    <w:rsid w:val="00E5687A"/>
    <w:rsid w:val="00E56F41"/>
    <w:rsid w:val="00E57417"/>
    <w:rsid w:val="00E57756"/>
    <w:rsid w:val="00E57A07"/>
    <w:rsid w:val="00E605F0"/>
    <w:rsid w:val="00E61125"/>
    <w:rsid w:val="00E632F9"/>
    <w:rsid w:val="00E6369D"/>
    <w:rsid w:val="00E64710"/>
    <w:rsid w:val="00E649C8"/>
    <w:rsid w:val="00E6602D"/>
    <w:rsid w:val="00E66B0F"/>
    <w:rsid w:val="00E67079"/>
    <w:rsid w:val="00E671B6"/>
    <w:rsid w:val="00E673BA"/>
    <w:rsid w:val="00E67439"/>
    <w:rsid w:val="00E6787D"/>
    <w:rsid w:val="00E67BCC"/>
    <w:rsid w:val="00E72401"/>
    <w:rsid w:val="00E7297B"/>
    <w:rsid w:val="00E72FA5"/>
    <w:rsid w:val="00E73987"/>
    <w:rsid w:val="00E73D12"/>
    <w:rsid w:val="00E7417F"/>
    <w:rsid w:val="00E7562D"/>
    <w:rsid w:val="00E75891"/>
    <w:rsid w:val="00E76D9A"/>
    <w:rsid w:val="00E770B8"/>
    <w:rsid w:val="00E77218"/>
    <w:rsid w:val="00E779AE"/>
    <w:rsid w:val="00E77AB8"/>
    <w:rsid w:val="00E77B22"/>
    <w:rsid w:val="00E81551"/>
    <w:rsid w:val="00E82091"/>
    <w:rsid w:val="00E82823"/>
    <w:rsid w:val="00E829EB"/>
    <w:rsid w:val="00E83190"/>
    <w:rsid w:val="00E83456"/>
    <w:rsid w:val="00E83686"/>
    <w:rsid w:val="00E83C06"/>
    <w:rsid w:val="00E84437"/>
    <w:rsid w:val="00E84974"/>
    <w:rsid w:val="00E84D4F"/>
    <w:rsid w:val="00E87450"/>
    <w:rsid w:val="00E87624"/>
    <w:rsid w:val="00E878FD"/>
    <w:rsid w:val="00E87AB8"/>
    <w:rsid w:val="00E90C35"/>
    <w:rsid w:val="00E916F0"/>
    <w:rsid w:val="00E91ACA"/>
    <w:rsid w:val="00E92578"/>
    <w:rsid w:val="00E93596"/>
    <w:rsid w:val="00E9381D"/>
    <w:rsid w:val="00E94306"/>
    <w:rsid w:val="00E9495A"/>
    <w:rsid w:val="00E94E3F"/>
    <w:rsid w:val="00E950C4"/>
    <w:rsid w:val="00E95D4E"/>
    <w:rsid w:val="00E95D7D"/>
    <w:rsid w:val="00E96E62"/>
    <w:rsid w:val="00E971AF"/>
    <w:rsid w:val="00E99BCE"/>
    <w:rsid w:val="00EA0B44"/>
    <w:rsid w:val="00EA0B45"/>
    <w:rsid w:val="00EA1A35"/>
    <w:rsid w:val="00EA28BF"/>
    <w:rsid w:val="00EA4ACD"/>
    <w:rsid w:val="00EA595F"/>
    <w:rsid w:val="00EA5CAD"/>
    <w:rsid w:val="00EA65E1"/>
    <w:rsid w:val="00EA69AE"/>
    <w:rsid w:val="00EA6DF8"/>
    <w:rsid w:val="00EB00D9"/>
    <w:rsid w:val="00EB096D"/>
    <w:rsid w:val="00EB126C"/>
    <w:rsid w:val="00EB2933"/>
    <w:rsid w:val="00EB46E0"/>
    <w:rsid w:val="00EB4A13"/>
    <w:rsid w:val="00EB5F41"/>
    <w:rsid w:val="00EB5FAC"/>
    <w:rsid w:val="00EB6077"/>
    <w:rsid w:val="00EB670E"/>
    <w:rsid w:val="00EB6823"/>
    <w:rsid w:val="00EB79BE"/>
    <w:rsid w:val="00EC0125"/>
    <w:rsid w:val="00EC093E"/>
    <w:rsid w:val="00EC14AB"/>
    <w:rsid w:val="00EC1CAA"/>
    <w:rsid w:val="00EC2123"/>
    <w:rsid w:val="00EC2646"/>
    <w:rsid w:val="00EC2BD8"/>
    <w:rsid w:val="00EC3B6B"/>
    <w:rsid w:val="00EC43BA"/>
    <w:rsid w:val="00EC44B2"/>
    <w:rsid w:val="00EC4FA8"/>
    <w:rsid w:val="00EC60D4"/>
    <w:rsid w:val="00EC7A27"/>
    <w:rsid w:val="00ED0A56"/>
    <w:rsid w:val="00ED0AD3"/>
    <w:rsid w:val="00ED0D71"/>
    <w:rsid w:val="00ED231C"/>
    <w:rsid w:val="00ED2D9C"/>
    <w:rsid w:val="00ED31DD"/>
    <w:rsid w:val="00ED37AC"/>
    <w:rsid w:val="00ED3ECB"/>
    <w:rsid w:val="00ED4291"/>
    <w:rsid w:val="00ED4844"/>
    <w:rsid w:val="00ED4C66"/>
    <w:rsid w:val="00ED5130"/>
    <w:rsid w:val="00ED6E27"/>
    <w:rsid w:val="00ED7CC9"/>
    <w:rsid w:val="00EE01E2"/>
    <w:rsid w:val="00EE04EE"/>
    <w:rsid w:val="00EE11D3"/>
    <w:rsid w:val="00EE1CF9"/>
    <w:rsid w:val="00EE1F3C"/>
    <w:rsid w:val="00EE1F93"/>
    <w:rsid w:val="00EE2C66"/>
    <w:rsid w:val="00EE32F4"/>
    <w:rsid w:val="00EE3321"/>
    <w:rsid w:val="00EE3746"/>
    <w:rsid w:val="00EE41FE"/>
    <w:rsid w:val="00EE4711"/>
    <w:rsid w:val="00EE5460"/>
    <w:rsid w:val="00EE6BF2"/>
    <w:rsid w:val="00EE6FC6"/>
    <w:rsid w:val="00EE7426"/>
    <w:rsid w:val="00EE7A5E"/>
    <w:rsid w:val="00EF04E9"/>
    <w:rsid w:val="00EF20C7"/>
    <w:rsid w:val="00EF25CB"/>
    <w:rsid w:val="00EF2DD4"/>
    <w:rsid w:val="00EF334B"/>
    <w:rsid w:val="00EF4BE1"/>
    <w:rsid w:val="00EF4E57"/>
    <w:rsid w:val="00EF6A88"/>
    <w:rsid w:val="00EF7FA1"/>
    <w:rsid w:val="00F00456"/>
    <w:rsid w:val="00F02611"/>
    <w:rsid w:val="00F028B8"/>
    <w:rsid w:val="00F029DB"/>
    <w:rsid w:val="00F04525"/>
    <w:rsid w:val="00F050B9"/>
    <w:rsid w:val="00F050BA"/>
    <w:rsid w:val="00F06A9C"/>
    <w:rsid w:val="00F07604"/>
    <w:rsid w:val="00F07A55"/>
    <w:rsid w:val="00F102A8"/>
    <w:rsid w:val="00F1094D"/>
    <w:rsid w:val="00F10D0A"/>
    <w:rsid w:val="00F10D52"/>
    <w:rsid w:val="00F11712"/>
    <w:rsid w:val="00F11B0C"/>
    <w:rsid w:val="00F12AB6"/>
    <w:rsid w:val="00F12C50"/>
    <w:rsid w:val="00F12D1B"/>
    <w:rsid w:val="00F1724B"/>
    <w:rsid w:val="00F17328"/>
    <w:rsid w:val="00F20481"/>
    <w:rsid w:val="00F208CA"/>
    <w:rsid w:val="00F21E7F"/>
    <w:rsid w:val="00F224D2"/>
    <w:rsid w:val="00F2281E"/>
    <w:rsid w:val="00F22E73"/>
    <w:rsid w:val="00F22E7A"/>
    <w:rsid w:val="00F233D1"/>
    <w:rsid w:val="00F23A72"/>
    <w:rsid w:val="00F24D0A"/>
    <w:rsid w:val="00F2705C"/>
    <w:rsid w:val="00F279AA"/>
    <w:rsid w:val="00F30EFB"/>
    <w:rsid w:val="00F31426"/>
    <w:rsid w:val="00F320B3"/>
    <w:rsid w:val="00F32616"/>
    <w:rsid w:val="00F32ACD"/>
    <w:rsid w:val="00F37A74"/>
    <w:rsid w:val="00F4001D"/>
    <w:rsid w:val="00F415B4"/>
    <w:rsid w:val="00F42777"/>
    <w:rsid w:val="00F437F5"/>
    <w:rsid w:val="00F4390D"/>
    <w:rsid w:val="00F4396A"/>
    <w:rsid w:val="00F44B09"/>
    <w:rsid w:val="00F44B6E"/>
    <w:rsid w:val="00F462EC"/>
    <w:rsid w:val="00F4654D"/>
    <w:rsid w:val="00F46980"/>
    <w:rsid w:val="00F514F9"/>
    <w:rsid w:val="00F52402"/>
    <w:rsid w:val="00F52B4E"/>
    <w:rsid w:val="00F53F83"/>
    <w:rsid w:val="00F540F4"/>
    <w:rsid w:val="00F5477B"/>
    <w:rsid w:val="00F55190"/>
    <w:rsid w:val="00F56A0F"/>
    <w:rsid w:val="00F6051F"/>
    <w:rsid w:val="00F623E1"/>
    <w:rsid w:val="00F63A21"/>
    <w:rsid w:val="00F64BA3"/>
    <w:rsid w:val="00F64FBA"/>
    <w:rsid w:val="00F659C5"/>
    <w:rsid w:val="00F66004"/>
    <w:rsid w:val="00F662F0"/>
    <w:rsid w:val="00F66385"/>
    <w:rsid w:val="00F664E2"/>
    <w:rsid w:val="00F70B48"/>
    <w:rsid w:val="00F7105F"/>
    <w:rsid w:val="00F71130"/>
    <w:rsid w:val="00F72CB1"/>
    <w:rsid w:val="00F72D11"/>
    <w:rsid w:val="00F73D08"/>
    <w:rsid w:val="00F7456D"/>
    <w:rsid w:val="00F74897"/>
    <w:rsid w:val="00F74F03"/>
    <w:rsid w:val="00F75203"/>
    <w:rsid w:val="00F752E0"/>
    <w:rsid w:val="00F75562"/>
    <w:rsid w:val="00F760A2"/>
    <w:rsid w:val="00F80685"/>
    <w:rsid w:val="00F80CE7"/>
    <w:rsid w:val="00F80DC9"/>
    <w:rsid w:val="00F81BE4"/>
    <w:rsid w:val="00F823A4"/>
    <w:rsid w:val="00F83305"/>
    <w:rsid w:val="00F833AB"/>
    <w:rsid w:val="00F846B6"/>
    <w:rsid w:val="00F84A3A"/>
    <w:rsid w:val="00F8516E"/>
    <w:rsid w:val="00F8586C"/>
    <w:rsid w:val="00F87AC7"/>
    <w:rsid w:val="00F87E44"/>
    <w:rsid w:val="00F87E8B"/>
    <w:rsid w:val="00F90020"/>
    <w:rsid w:val="00F9010B"/>
    <w:rsid w:val="00F902B7"/>
    <w:rsid w:val="00F90BCF"/>
    <w:rsid w:val="00F9143F"/>
    <w:rsid w:val="00F91FCE"/>
    <w:rsid w:val="00F93887"/>
    <w:rsid w:val="00F93FD2"/>
    <w:rsid w:val="00F945A7"/>
    <w:rsid w:val="00F94899"/>
    <w:rsid w:val="00F967BE"/>
    <w:rsid w:val="00F974C4"/>
    <w:rsid w:val="00FA001E"/>
    <w:rsid w:val="00FA038B"/>
    <w:rsid w:val="00FA3DBC"/>
    <w:rsid w:val="00FA4114"/>
    <w:rsid w:val="00FA4286"/>
    <w:rsid w:val="00FA46A8"/>
    <w:rsid w:val="00FA4707"/>
    <w:rsid w:val="00FA4FA6"/>
    <w:rsid w:val="00FA4FB3"/>
    <w:rsid w:val="00FA7134"/>
    <w:rsid w:val="00FA7BC9"/>
    <w:rsid w:val="00FA7C84"/>
    <w:rsid w:val="00FA7D92"/>
    <w:rsid w:val="00FB0997"/>
    <w:rsid w:val="00FB1478"/>
    <w:rsid w:val="00FB2B2D"/>
    <w:rsid w:val="00FB32EF"/>
    <w:rsid w:val="00FB4305"/>
    <w:rsid w:val="00FB47A9"/>
    <w:rsid w:val="00FB4DFD"/>
    <w:rsid w:val="00FB601A"/>
    <w:rsid w:val="00FB785E"/>
    <w:rsid w:val="00FB7A50"/>
    <w:rsid w:val="00FB858B"/>
    <w:rsid w:val="00FC07C6"/>
    <w:rsid w:val="00FC11E6"/>
    <w:rsid w:val="00FC4EDC"/>
    <w:rsid w:val="00FC50AD"/>
    <w:rsid w:val="00FC6F6E"/>
    <w:rsid w:val="00FC79FA"/>
    <w:rsid w:val="00FD0ABA"/>
    <w:rsid w:val="00FD0BA0"/>
    <w:rsid w:val="00FD0CF2"/>
    <w:rsid w:val="00FD0E1A"/>
    <w:rsid w:val="00FD2336"/>
    <w:rsid w:val="00FD2A40"/>
    <w:rsid w:val="00FD2D49"/>
    <w:rsid w:val="00FD408F"/>
    <w:rsid w:val="00FD4E8A"/>
    <w:rsid w:val="00FD5BA6"/>
    <w:rsid w:val="00FD61E5"/>
    <w:rsid w:val="00FD6B81"/>
    <w:rsid w:val="00FD7215"/>
    <w:rsid w:val="00FD7640"/>
    <w:rsid w:val="00FD77FF"/>
    <w:rsid w:val="00FD7B68"/>
    <w:rsid w:val="00FE0B89"/>
    <w:rsid w:val="00FE265A"/>
    <w:rsid w:val="00FE268B"/>
    <w:rsid w:val="00FE3289"/>
    <w:rsid w:val="00FE5315"/>
    <w:rsid w:val="00FE55CA"/>
    <w:rsid w:val="00FE6CB3"/>
    <w:rsid w:val="00FE6F0C"/>
    <w:rsid w:val="00FEE700"/>
    <w:rsid w:val="00FF0A64"/>
    <w:rsid w:val="00FF1D30"/>
    <w:rsid w:val="00FF206F"/>
    <w:rsid w:val="00FF548D"/>
    <w:rsid w:val="00FF748F"/>
    <w:rsid w:val="010AF206"/>
    <w:rsid w:val="01370E72"/>
    <w:rsid w:val="01D65DD3"/>
    <w:rsid w:val="0203032B"/>
    <w:rsid w:val="02158EE7"/>
    <w:rsid w:val="02246EBC"/>
    <w:rsid w:val="023B01B9"/>
    <w:rsid w:val="024FA0AF"/>
    <w:rsid w:val="02518E5A"/>
    <w:rsid w:val="025DAEF5"/>
    <w:rsid w:val="026D643D"/>
    <w:rsid w:val="026EEE6D"/>
    <w:rsid w:val="029F6DBC"/>
    <w:rsid w:val="02A0A147"/>
    <w:rsid w:val="02B27C52"/>
    <w:rsid w:val="02B32045"/>
    <w:rsid w:val="02C15109"/>
    <w:rsid w:val="02C28380"/>
    <w:rsid w:val="02D17887"/>
    <w:rsid w:val="02E0E0A5"/>
    <w:rsid w:val="03064A2A"/>
    <w:rsid w:val="030DDE5E"/>
    <w:rsid w:val="032D7330"/>
    <w:rsid w:val="033F44B7"/>
    <w:rsid w:val="0356681F"/>
    <w:rsid w:val="03592CFD"/>
    <w:rsid w:val="036D4F54"/>
    <w:rsid w:val="0375B53E"/>
    <w:rsid w:val="03D4EFB4"/>
    <w:rsid w:val="03E5B8A3"/>
    <w:rsid w:val="03F078EE"/>
    <w:rsid w:val="03F9CE82"/>
    <w:rsid w:val="03FA9B12"/>
    <w:rsid w:val="04099B68"/>
    <w:rsid w:val="0431660B"/>
    <w:rsid w:val="044033DD"/>
    <w:rsid w:val="0442D98B"/>
    <w:rsid w:val="04638DCA"/>
    <w:rsid w:val="048075E0"/>
    <w:rsid w:val="04890FC0"/>
    <w:rsid w:val="048D2BE7"/>
    <w:rsid w:val="04A1FA5E"/>
    <w:rsid w:val="04AFCF0B"/>
    <w:rsid w:val="04B5C8C0"/>
    <w:rsid w:val="04D50B6B"/>
    <w:rsid w:val="05058BC5"/>
    <w:rsid w:val="0538B6E9"/>
    <w:rsid w:val="05499054"/>
    <w:rsid w:val="055764CB"/>
    <w:rsid w:val="05681BF5"/>
    <w:rsid w:val="058CAD3A"/>
    <w:rsid w:val="0594D66F"/>
    <w:rsid w:val="05D37E53"/>
    <w:rsid w:val="05E776BF"/>
    <w:rsid w:val="05EC69F5"/>
    <w:rsid w:val="060AFC99"/>
    <w:rsid w:val="060ED6EF"/>
    <w:rsid w:val="0639FD00"/>
    <w:rsid w:val="0642D224"/>
    <w:rsid w:val="064A33AD"/>
    <w:rsid w:val="064C63A1"/>
    <w:rsid w:val="064D154D"/>
    <w:rsid w:val="06538308"/>
    <w:rsid w:val="0653C1A9"/>
    <w:rsid w:val="065EAC9B"/>
    <w:rsid w:val="065F0FBA"/>
    <w:rsid w:val="0679E422"/>
    <w:rsid w:val="0687BB7E"/>
    <w:rsid w:val="0699EA90"/>
    <w:rsid w:val="06C60EF0"/>
    <w:rsid w:val="06D51F84"/>
    <w:rsid w:val="06E699CC"/>
    <w:rsid w:val="06F9A44E"/>
    <w:rsid w:val="06FB3F0A"/>
    <w:rsid w:val="071F1C68"/>
    <w:rsid w:val="07471422"/>
    <w:rsid w:val="074F5912"/>
    <w:rsid w:val="0753ACEC"/>
    <w:rsid w:val="075CE805"/>
    <w:rsid w:val="079C3F8E"/>
    <w:rsid w:val="07A86800"/>
    <w:rsid w:val="07DF5D6A"/>
    <w:rsid w:val="07F71FD4"/>
    <w:rsid w:val="08048D36"/>
    <w:rsid w:val="083DCF3D"/>
    <w:rsid w:val="084D3423"/>
    <w:rsid w:val="08517628"/>
    <w:rsid w:val="085E3761"/>
    <w:rsid w:val="0871F6C8"/>
    <w:rsid w:val="08749A36"/>
    <w:rsid w:val="0875119C"/>
    <w:rsid w:val="08929E6C"/>
    <w:rsid w:val="08E129EE"/>
    <w:rsid w:val="090CA178"/>
    <w:rsid w:val="090E8BB8"/>
    <w:rsid w:val="090EB00C"/>
    <w:rsid w:val="091AF16E"/>
    <w:rsid w:val="0985CC2A"/>
    <w:rsid w:val="0998FFE5"/>
    <w:rsid w:val="09A5DDA8"/>
    <w:rsid w:val="09B69B11"/>
    <w:rsid w:val="09C0DBBB"/>
    <w:rsid w:val="09CF0F2D"/>
    <w:rsid w:val="09FF5489"/>
    <w:rsid w:val="0A00A0A4"/>
    <w:rsid w:val="0A102270"/>
    <w:rsid w:val="0A48E6ED"/>
    <w:rsid w:val="0A5F7A35"/>
    <w:rsid w:val="0A9945D0"/>
    <w:rsid w:val="0AF79EB0"/>
    <w:rsid w:val="0B078B79"/>
    <w:rsid w:val="0B14DD06"/>
    <w:rsid w:val="0B1997FB"/>
    <w:rsid w:val="0B26C616"/>
    <w:rsid w:val="0B2F5DA0"/>
    <w:rsid w:val="0B30DB99"/>
    <w:rsid w:val="0B329B90"/>
    <w:rsid w:val="0B3B7D48"/>
    <w:rsid w:val="0B555608"/>
    <w:rsid w:val="0BBDAA2B"/>
    <w:rsid w:val="0BCF85A7"/>
    <w:rsid w:val="0BDB9F3F"/>
    <w:rsid w:val="0BE916CC"/>
    <w:rsid w:val="0BEA5B28"/>
    <w:rsid w:val="0BF89204"/>
    <w:rsid w:val="0C0A0EA4"/>
    <w:rsid w:val="0C28522B"/>
    <w:rsid w:val="0C2F5B5C"/>
    <w:rsid w:val="0C63F06F"/>
    <w:rsid w:val="0C64FD58"/>
    <w:rsid w:val="0C7F59BF"/>
    <w:rsid w:val="0C831C0F"/>
    <w:rsid w:val="0CB22271"/>
    <w:rsid w:val="0CB3B5BA"/>
    <w:rsid w:val="0CC901FB"/>
    <w:rsid w:val="0CD38074"/>
    <w:rsid w:val="0CDE77AE"/>
    <w:rsid w:val="0D126141"/>
    <w:rsid w:val="0D4B7F83"/>
    <w:rsid w:val="0D67B28A"/>
    <w:rsid w:val="0D7DDD2B"/>
    <w:rsid w:val="0D8D35D7"/>
    <w:rsid w:val="0D93F096"/>
    <w:rsid w:val="0D99F3F6"/>
    <w:rsid w:val="0D9C745B"/>
    <w:rsid w:val="0DBDE85D"/>
    <w:rsid w:val="0DE507B5"/>
    <w:rsid w:val="0E3FE140"/>
    <w:rsid w:val="0E4C3BBD"/>
    <w:rsid w:val="0E4D69D7"/>
    <w:rsid w:val="0E80D72A"/>
    <w:rsid w:val="0EA5809F"/>
    <w:rsid w:val="0EB79D27"/>
    <w:rsid w:val="0ED007C4"/>
    <w:rsid w:val="0ED6F882"/>
    <w:rsid w:val="0EE5D0C2"/>
    <w:rsid w:val="0F20E5B8"/>
    <w:rsid w:val="0F2C94FC"/>
    <w:rsid w:val="0F5FE255"/>
    <w:rsid w:val="0F668224"/>
    <w:rsid w:val="0F8BB825"/>
    <w:rsid w:val="0FBB58BF"/>
    <w:rsid w:val="0FF1083C"/>
    <w:rsid w:val="0FF9A39D"/>
    <w:rsid w:val="0FFDA817"/>
    <w:rsid w:val="10154549"/>
    <w:rsid w:val="1030525E"/>
    <w:rsid w:val="10715EFD"/>
    <w:rsid w:val="1088C192"/>
    <w:rsid w:val="108DDBC9"/>
    <w:rsid w:val="10C33977"/>
    <w:rsid w:val="10E7817C"/>
    <w:rsid w:val="10F0791A"/>
    <w:rsid w:val="10F96A4D"/>
    <w:rsid w:val="11058F12"/>
    <w:rsid w:val="111DBECC"/>
    <w:rsid w:val="11249A05"/>
    <w:rsid w:val="114346C7"/>
    <w:rsid w:val="115BD970"/>
    <w:rsid w:val="116B5E7B"/>
    <w:rsid w:val="11858D4A"/>
    <w:rsid w:val="119A9F04"/>
    <w:rsid w:val="11A04903"/>
    <w:rsid w:val="11A631A8"/>
    <w:rsid w:val="11C5D447"/>
    <w:rsid w:val="11D8016C"/>
    <w:rsid w:val="11ECCD43"/>
    <w:rsid w:val="122FB817"/>
    <w:rsid w:val="123FE9CD"/>
    <w:rsid w:val="124B954A"/>
    <w:rsid w:val="125206CB"/>
    <w:rsid w:val="1259FD91"/>
    <w:rsid w:val="125F6A33"/>
    <w:rsid w:val="1276B2F9"/>
    <w:rsid w:val="129A7E6F"/>
    <w:rsid w:val="12B0F21E"/>
    <w:rsid w:val="12E3CC36"/>
    <w:rsid w:val="12E7CC58"/>
    <w:rsid w:val="12F7EAB1"/>
    <w:rsid w:val="1330AF38"/>
    <w:rsid w:val="133239BB"/>
    <w:rsid w:val="136C5DE0"/>
    <w:rsid w:val="137E619C"/>
    <w:rsid w:val="139A192D"/>
    <w:rsid w:val="13B3D929"/>
    <w:rsid w:val="13BB4FC7"/>
    <w:rsid w:val="13C4F066"/>
    <w:rsid w:val="13D194DF"/>
    <w:rsid w:val="13E13E04"/>
    <w:rsid w:val="1431ED57"/>
    <w:rsid w:val="1456E303"/>
    <w:rsid w:val="14689889"/>
    <w:rsid w:val="148CFF4E"/>
    <w:rsid w:val="149E3FAE"/>
    <w:rsid w:val="14B12299"/>
    <w:rsid w:val="14BFB9AA"/>
    <w:rsid w:val="14FDB3F7"/>
    <w:rsid w:val="154192CD"/>
    <w:rsid w:val="15455271"/>
    <w:rsid w:val="155B165A"/>
    <w:rsid w:val="1572D6A8"/>
    <w:rsid w:val="1576C4AD"/>
    <w:rsid w:val="15849013"/>
    <w:rsid w:val="159A25EB"/>
    <w:rsid w:val="159C2F5E"/>
    <w:rsid w:val="15A0A323"/>
    <w:rsid w:val="15A6193F"/>
    <w:rsid w:val="15B0718E"/>
    <w:rsid w:val="15C76394"/>
    <w:rsid w:val="15D1ED86"/>
    <w:rsid w:val="15F8DCEF"/>
    <w:rsid w:val="160FD003"/>
    <w:rsid w:val="161CC4A5"/>
    <w:rsid w:val="163BDA77"/>
    <w:rsid w:val="165B9461"/>
    <w:rsid w:val="16797C7C"/>
    <w:rsid w:val="16CACB5E"/>
    <w:rsid w:val="16E3762F"/>
    <w:rsid w:val="16EEDC31"/>
    <w:rsid w:val="1701D687"/>
    <w:rsid w:val="1708DD8F"/>
    <w:rsid w:val="170AA1D7"/>
    <w:rsid w:val="170E6FFB"/>
    <w:rsid w:val="1730F31D"/>
    <w:rsid w:val="17490A12"/>
    <w:rsid w:val="1773728E"/>
    <w:rsid w:val="17799448"/>
    <w:rsid w:val="17B58346"/>
    <w:rsid w:val="17B9E164"/>
    <w:rsid w:val="17C7DD1D"/>
    <w:rsid w:val="17CC7FCC"/>
    <w:rsid w:val="17E0127D"/>
    <w:rsid w:val="180EEE2E"/>
    <w:rsid w:val="184B9ECF"/>
    <w:rsid w:val="1868068A"/>
    <w:rsid w:val="188B1220"/>
    <w:rsid w:val="188DBE9C"/>
    <w:rsid w:val="188F4D21"/>
    <w:rsid w:val="18ABEE1E"/>
    <w:rsid w:val="18BB8042"/>
    <w:rsid w:val="18D0D34D"/>
    <w:rsid w:val="18EEFC5A"/>
    <w:rsid w:val="191822BD"/>
    <w:rsid w:val="1940D068"/>
    <w:rsid w:val="194E111A"/>
    <w:rsid w:val="198329CB"/>
    <w:rsid w:val="19992A18"/>
    <w:rsid w:val="19AE77DE"/>
    <w:rsid w:val="1A770F33"/>
    <w:rsid w:val="1A90C95C"/>
    <w:rsid w:val="1AC3FD8A"/>
    <w:rsid w:val="1ACF04E2"/>
    <w:rsid w:val="1AD3C0DE"/>
    <w:rsid w:val="1AE4217D"/>
    <w:rsid w:val="1AF7AD86"/>
    <w:rsid w:val="1AFBCA9E"/>
    <w:rsid w:val="1B22575C"/>
    <w:rsid w:val="1B336558"/>
    <w:rsid w:val="1B4519E6"/>
    <w:rsid w:val="1B460F64"/>
    <w:rsid w:val="1B4B6970"/>
    <w:rsid w:val="1B4D4E62"/>
    <w:rsid w:val="1B5A3A91"/>
    <w:rsid w:val="1B79EB49"/>
    <w:rsid w:val="1B8E133D"/>
    <w:rsid w:val="1BA27F73"/>
    <w:rsid w:val="1BA44982"/>
    <w:rsid w:val="1BB37148"/>
    <w:rsid w:val="1BB39FA0"/>
    <w:rsid w:val="1BBEEEEF"/>
    <w:rsid w:val="1BC2DBF9"/>
    <w:rsid w:val="1BD69824"/>
    <w:rsid w:val="1BE06630"/>
    <w:rsid w:val="1BE507CA"/>
    <w:rsid w:val="1C05F9AD"/>
    <w:rsid w:val="1C091C64"/>
    <w:rsid w:val="1C1AC98D"/>
    <w:rsid w:val="1C225781"/>
    <w:rsid w:val="1C2FA6A1"/>
    <w:rsid w:val="1C32F08F"/>
    <w:rsid w:val="1C51D0FA"/>
    <w:rsid w:val="1C662943"/>
    <w:rsid w:val="1C7A377C"/>
    <w:rsid w:val="1C7FAD7E"/>
    <w:rsid w:val="1CA0C0B8"/>
    <w:rsid w:val="1CE6C521"/>
    <w:rsid w:val="1D0EEFD4"/>
    <w:rsid w:val="1D3838D7"/>
    <w:rsid w:val="1D6843FF"/>
    <w:rsid w:val="1D70C5A1"/>
    <w:rsid w:val="1D905673"/>
    <w:rsid w:val="1DAA7771"/>
    <w:rsid w:val="1DAD7FB0"/>
    <w:rsid w:val="1DD95F9F"/>
    <w:rsid w:val="1DDB8207"/>
    <w:rsid w:val="1E262722"/>
    <w:rsid w:val="1E289DD2"/>
    <w:rsid w:val="1E379C95"/>
    <w:rsid w:val="1E4C1C02"/>
    <w:rsid w:val="1EBEEF49"/>
    <w:rsid w:val="1EEC5E74"/>
    <w:rsid w:val="1EFC710B"/>
    <w:rsid w:val="1EFCE7C0"/>
    <w:rsid w:val="1F06F84B"/>
    <w:rsid w:val="1F16E984"/>
    <w:rsid w:val="1F4DE01C"/>
    <w:rsid w:val="1F66ABD5"/>
    <w:rsid w:val="1F701BDB"/>
    <w:rsid w:val="1F70BACB"/>
    <w:rsid w:val="1FAC1A02"/>
    <w:rsid w:val="1FBBAE6C"/>
    <w:rsid w:val="1FC8B30C"/>
    <w:rsid w:val="20022BE1"/>
    <w:rsid w:val="200B6550"/>
    <w:rsid w:val="204E55BB"/>
    <w:rsid w:val="20665BC3"/>
    <w:rsid w:val="2073AC8F"/>
    <w:rsid w:val="20AADCD9"/>
    <w:rsid w:val="20AD4EE1"/>
    <w:rsid w:val="20CBA060"/>
    <w:rsid w:val="20D8A286"/>
    <w:rsid w:val="20DC0917"/>
    <w:rsid w:val="20FF06FB"/>
    <w:rsid w:val="211D914F"/>
    <w:rsid w:val="21341910"/>
    <w:rsid w:val="214205A6"/>
    <w:rsid w:val="214ED499"/>
    <w:rsid w:val="218E6B36"/>
    <w:rsid w:val="21A869B4"/>
    <w:rsid w:val="21BB8266"/>
    <w:rsid w:val="21C636CF"/>
    <w:rsid w:val="21C679C2"/>
    <w:rsid w:val="21D41E1E"/>
    <w:rsid w:val="21FFAB04"/>
    <w:rsid w:val="2221F333"/>
    <w:rsid w:val="2248C051"/>
    <w:rsid w:val="2262D5E2"/>
    <w:rsid w:val="2277CE9B"/>
    <w:rsid w:val="22850A5B"/>
    <w:rsid w:val="229C6E41"/>
    <w:rsid w:val="229FDF07"/>
    <w:rsid w:val="22B03938"/>
    <w:rsid w:val="22EAD951"/>
    <w:rsid w:val="22EE3997"/>
    <w:rsid w:val="22EE67DE"/>
    <w:rsid w:val="230620C1"/>
    <w:rsid w:val="23230FD6"/>
    <w:rsid w:val="2328FC73"/>
    <w:rsid w:val="23528B0B"/>
    <w:rsid w:val="238A5981"/>
    <w:rsid w:val="238B0CD6"/>
    <w:rsid w:val="2398A839"/>
    <w:rsid w:val="23FBFAF9"/>
    <w:rsid w:val="24462DBA"/>
    <w:rsid w:val="249B5759"/>
    <w:rsid w:val="24B48F2D"/>
    <w:rsid w:val="24B7B562"/>
    <w:rsid w:val="24C16157"/>
    <w:rsid w:val="24E82208"/>
    <w:rsid w:val="24E8970E"/>
    <w:rsid w:val="25236DE7"/>
    <w:rsid w:val="2539A544"/>
    <w:rsid w:val="253B47FD"/>
    <w:rsid w:val="256F3F6B"/>
    <w:rsid w:val="2575F89B"/>
    <w:rsid w:val="259E7804"/>
    <w:rsid w:val="25CDEB2A"/>
    <w:rsid w:val="25E08252"/>
    <w:rsid w:val="25E5B09A"/>
    <w:rsid w:val="25F04542"/>
    <w:rsid w:val="25FF863A"/>
    <w:rsid w:val="2620DD2A"/>
    <w:rsid w:val="2663C605"/>
    <w:rsid w:val="2665FE15"/>
    <w:rsid w:val="2670AA57"/>
    <w:rsid w:val="267CD1A2"/>
    <w:rsid w:val="26BA6D45"/>
    <w:rsid w:val="26C953A1"/>
    <w:rsid w:val="26CE3D0F"/>
    <w:rsid w:val="26D2329D"/>
    <w:rsid w:val="26D7C051"/>
    <w:rsid w:val="26DBFC46"/>
    <w:rsid w:val="26E2002F"/>
    <w:rsid w:val="26EE92B2"/>
    <w:rsid w:val="26EF63A7"/>
    <w:rsid w:val="26F83638"/>
    <w:rsid w:val="2703B9E9"/>
    <w:rsid w:val="270953DF"/>
    <w:rsid w:val="270D0E21"/>
    <w:rsid w:val="2711A3F0"/>
    <w:rsid w:val="272997ED"/>
    <w:rsid w:val="2738A94D"/>
    <w:rsid w:val="275BF1C6"/>
    <w:rsid w:val="27B85E74"/>
    <w:rsid w:val="27BB6FC0"/>
    <w:rsid w:val="27E73113"/>
    <w:rsid w:val="282826B1"/>
    <w:rsid w:val="282F199F"/>
    <w:rsid w:val="283D2F6E"/>
    <w:rsid w:val="28449394"/>
    <w:rsid w:val="28785464"/>
    <w:rsid w:val="289D0E45"/>
    <w:rsid w:val="28B32FD4"/>
    <w:rsid w:val="28D3C082"/>
    <w:rsid w:val="28E7FF0C"/>
    <w:rsid w:val="28ED13A6"/>
    <w:rsid w:val="28F28224"/>
    <w:rsid w:val="28FF6364"/>
    <w:rsid w:val="29099B2F"/>
    <w:rsid w:val="2911FBBF"/>
    <w:rsid w:val="291A1883"/>
    <w:rsid w:val="291E4531"/>
    <w:rsid w:val="2921C9E4"/>
    <w:rsid w:val="2957D6CE"/>
    <w:rsid w:val="29615100"/>
    <w:rsid w:val="298B757F"/>
    <w:rsid w:val="29A46E9E"/>
    <w:rsid w:val="29CED07A"/>
    <w:rsid w:val="2A0D1F2A"/>
    <w:rsid w:val="2A10BF9E"/>
    <w:rsid w:val="2A193BFE"/>
    <w:rsid w:val="2A377D86"/>
    <w:rsid w:val="2A47B19E"/>
    <w:rsid w:val="2A62639F"/>
    <w:rsid w:val="2A7C77E1"/>
    <w:rsid w:val="2A8B6E1D"/>
    <w:rsid w:val="2AA7AD9B"/>
    <w:rsid w:val="2ADA0777"/>
    <w:rsid w:val="2AE21ADA"/>
    <w:rsid w:val="2B1670D5"/>
    <w:rsid w:val="2B1B3AE9"/>
    <w:rsid w:val="2B297E6A"/>
    <w:rsid w:val="2B69767C"/>
    <w:rsid w:val="2BC66681"/>
    <w:rsid w:val="2BC6FE2D"/>
    <w:rsid w:val="2BFF7901"/>
    <w:rsid w:val="2C167A81"/>
    <w:rsid w:val="2C437F88"/>
    <w:rsid w:val="2C50C0B3"/>
    <w:rsid w:val="2C62A548"/>
    <w:rsid w:val="2C6771D8"/>
    <w:rsid w:val="2C7DD943"/>
    <w:rsid w:val="2C8FCB70"/>
    <w:rsid w:val="2C910143"/>
    <w:rsid w:val="2C9EF53E"/>
    <w:rsid w:val="2CADABF6"/>
    <w:rsid w:val="2D18B255"/>
    <w:rsid w:val="2D3C0432"/>
    <w:rsid w:val="2D3DECA5"/>
    <w:rsid w:val="2D4676CD"/>
    <w:rsid w:val="2D652853"/>
    <w:rsid w:val="2D790CDF"/>
    <w:rsid w:val="2D8BB295"/>
    <w:rsid w:val="2DB7A1C8"/>
    <w:rsid w:val="2E03A05B"/>
    <w:rsid w:val="2E04BABB"/>
    <w:rsid w:val="2E4D473B"/>
    <w:rsid w:val="2E5BF34F"/>
    <w:rsid w:val="2E8DE2D1"/>
    <w:rsid w:val="2EA6364E"/>
    <w:rsid w:val="2EA7F3E5"/>
    <w:rsid w:val="2EC83073"/>
    <w:rsid w:val="2EF0A733"/>
    <w:rsid w:val="2EF12833"/>
    <w:rsid w:val="2EF6EA61"/>
    <w:rsid w:val="2F138266"/>
    <w:rsid w:val="2F1A634C"/>
    <w:rsid w:val="2F1AB401"/>
    <w:rsid w:val="2F24C655"/>
    <w:rsid w:val="2F336F8A"/>
    <w:rsid w:val="2F424129"/>
    <w:rsid w:val="2F517040"/>
    <w:rsid w:val="2F57EA24"/>
    <w:rsid w:val="2F845A5E"/>
    <w:rsid w:val="2F8E0B1B"/>
    <w:rsid w:val="2FE73E56"/>
    <w:rsid w:val="3024D82C"/>
    <w:rsid w:val="304C82E0"/>
    <w:rsid w:val="30625EAF"/>
    <w:rsid w:val="307721E3"/>
    <w:rsid w:val="307BFDEF"/>
    <w:rsid w:val="30A456C1"/>
    <w:rsid w:val="30F5AEF9"/>
    <w:rsid w:val="31037BDA"/>
    <w:rsid w:val="314573D4"/>
    <w:rsid w:val="315F3CBA"/>
    <w:rsid w:val="316C3B17"/>
    <w:rsid w:val="3178B3BB"/>
    <w:rsid w:val="317C86BC"/>
    <w:rsid w:val="3184CD51"/>
    <w:rsid w:val="31AEEA24"/>
    <w:rsid w:val="31C13713"/>
    <w:rsid w:val="31CD5D2A"/>
    <w:rsid w:val="31E803E4"/>
    <w:rsid w:val="32162C20"/>
    <w:rsid w:val="327163DC"/>
    <w:rsid w:val="32BC879A"/>
    <w:rsid w:val="32C9759A"/>
    <w:rsid w:val="32D281C3"/>
    <w:rsid w:val="32F99FBE"/>
    <w:rsid w:val="330AD36E"/>
    <w:rsid w:val="331B6BE1"/>
    <w:rsid w:val="3333FBFE"/>
    <w:rsid w:val="33350B15"/>
    <w:rsid w:val="3345326B"/>
    <w:rsid w:val="3347EE85"/>
    <w:rsid w:val="33656E1B"/>
    <w:rsid w:val="337D01DD"/>
    <w:rsid w:val="33827D32"/>
    <w:rsid w:val="33949878"/>
    <w:rsid w:val="339F4260"/>
    <w:rsid w:val="33A327BA"/>
    <w:rsid w:val="33BADE1C"/>
    <w:rsid w:val="33BD8951"/>
    <w:rsid w:val="33C02BEA"/>
    <w:rsid w:val="33EA411D"/>
    <w:rsid w:val="3406B7F6"/>
    <w:rsid w:val="34325967"/>
    <w:rsid w:val="34374915"/>
    <w:rsid w:val="3439378F"/>
    <w:rsid w:val="34629B81"/>
    <w:rsid w:val="347F18A6"/>
    <w:rsid w:val="349416C3"/>
    <w:rsid w:val="3494A970"/>
    <w:rsid w:val="349C78A6"/>
    <w:rsid w:val="34E061F9"/>
    <w:rsid w:val="34EB9C3E"/>
    <w:rsid w:val="34EE75E2"/>
    <w:rsid w:val="34EFCAF0"/>
    <w:rsid w:val="3516D392"/>
    <w:rsid w:val="351ADCDA"/>
    <w:rsid w:val="351FC04C"/>
    <w:rsid w:val="352BC334"/>
    <w:rsid w:val="356A54FB"/>
    <w:rsid w:val="3574A126"/>
    <w:rsid w:val="358989BD"/>
    <w:rsid w:val="35A12CEA"/>
    <w:rsid w:val="35ABF0B0"/>
    <w:rsid w:val="35BD063B"/>
    <w:rsid w:val="35D368B0"/>
    <w:rsid w:val="35E15C0C"/>
    <w:rsid w:val="36188484"/>
    <w:rsid w:val="36307993"/>
    <w:rsid w:val="363CDA34"/>
    <w:rsid w:val="36677898"/>
    <w:rsid w:val="366A3727"/>
    <w:rsid w:val="368D4958"/>
    <w:rsid w:val="36A30D4B"/>
    <w:rsid w:val="36AA92CF"/>
    <w:rsid w:val="36B201BF"/>
    <w:rsid w:val="36B8B010"/>
    <w:rsid w:val="36BA8996"/>
    <w:rsid w:val="36D11D6D"/>
    <w:rsid w:val="36FD37A4"/>
    <w:rsid w:val="371F62F1"/>
    <w:rsid w:val="3722AAE6"/>
    <w:rsid w:val="3727CB90"/>
    <w:rsid w:val="372ED4C1"/>
    <w:rsid w:val="372F4F77"/>
    <w:rsid w:val="374FB98A"/>
    <w:rsid w:val="376BF918"/>
    <w:rsid w:val="377FA1AF"/>
    <w:rsid w:val="37913C9D"/>
    <w:rsid w:val="37A73891"/>
    <w:rsid w:val="37ACCC2D"/>
    <w:rsid w:val="37B6A9C7"/>
    <w:rsid w:val="37F54D42"/>
    <w:rsid w:val="3817FA92"/>
    <w:rsid w:val="381FC911"/>
    <w:rsid w:val="3842EAC9"/>
    <w:rsid w:val="38544865"/>
    <w:rsid w:val="38701F99"/>
    <w:rsid w:val="38ADBC22"/>
    <w:rsid w:val="38C4CED2"/>
    <w:rsid w:val="391957E3"/>
    <w:rsid w:val="394B7977"/>
    <w:rsid w:val="39A6D3D4"/>
    <w:rsid w:val="39C24075"/>
    <w:rsid w:val="39FD82E5"/>
    <w:rsid w:val="3A13C35A"/>
    <w:rsid w:val="3A33D2ED"/>
    <w:rsid w:val="3A65E2A2"/>
    <w:rsid w:val="3A6B1144"/>
    <w:rsid w:val="3A779661"/>
    <w:rsid w:val="3A9FAEAB"/>
    <w:rsid w:val="3AA49C3C"/>
    <w:rsid w:val="3AAFE5DE"/>
    <w:rsid w:val="3AD2DD82"/>
    <w:rsid w:val="3B0F4C93"/>
    <w:rsid w:val="3B26C452"/>
    <w:rsid w:val="3B33BB30"/>
    <w:rsid w:val="3B3D3A6B"/>
    <w:rsid w:val="3B5DD4CF"/>
    <w:rsid w:val="3B60B36F"/>
    <w:rsid w:val="3B6BE82B"/>
    <w:rsid w:val="3BB3970E"/>
    <w:rsid w:val="3C09B21F"/>
    <w:rsid w:val="3C157057"/>
    <w:rsid w:val="3C18D6F6"/>
    <w:rsid w:val="3C6159A0"/>
    <w:rsid w:val="3C694604"/>
    <w:rsid w:val="3C863000"/>
    <w:rsid w:val="3CA3568E"/>
    <w:rsid w:val="3CB34C28"/>
    <w:rsid w:val="3CB424D7"/>
    <w:rsid w:val="3CBD68D9"/>
    <w:rsid w:val="3CD3D1F0"/>
    <w:rsid w:val="3CEC628C"/>
    <w:rsid w:val="3CFF3ACA"/>
    <w:rsid w:val="3D48BF06"/>
    <w:rsid w:val="3D68D48C"/>
    <w:rsid w:val="3D72D247"/>
    <w:rsid w:val="3DAE7729"/>
    <w:rsid w:val="3DC50AAC"/>
    <w:rsid w:val="3DCDEBB9"/>
    <w:rsid w:val="3DCE41D0"/>
    <w:rsid w:val="3DD334AA"/>
    <w:rsid w:val="3DDB8788"/>
    <w:rsid w:val="3E0515D0"/>
    <w:rsid w:val="3E2B6F06"/>
    <w:rsid w:val="3E5B74EC"/>
    <w:rsid w:val="3E7E727D"/>
    <w:rsid w:val="3E8FF96E"/>
    <w:rsid w:val="3E960D6F"/>
    <w:rsid w:val="3EBBF069"/>
    <w:rsid w:val="3EE1E21E"/>
    <w:rsid w:val="3EF6FA04"/>
    <w:rsid w:val="3EFA3280"/>
    <w:rsid w:val="3EFE390E"/>
    <w:rsid w:val="3F0E8271"/>
    <w:rsid w:val="3F5989BA"/>
    <w:rsid w:val="3F6D6EF8"/>
    <w:rsid w:val="3F96CF7A"/>
    <w:rsid w:val="3FC531BF"/>
    <w:rsid w:val="3FDE3152"/>
    <w:rsid w:val="400C80E0"/>
    <w:rsid w:val="40141A0F"/>
    <w:rsid w:val="40402D62"/>
    <w:rsid w:val="4046C484"/>
    <w:rsid w:val="40797928"/>
    <w:rsid w:val="4092C120"/>
    <w:rsid w:val="40B8782C"/>
    <w:rsid w:val="40E8047D"/>
    <w:rsid w:val="40F2D83E"/>
    <w:rsid w:val="40F854CF"/>
    <w:rsid w:val="40FFFAC3"/>
    <w:rsid w:val="41001A35"/>
    <w:rsid w:val="4101A6EA"/>
    <w:rsid w:val="41196A73"/>
    <w:rsid w:val="411E71A3"/>
    <w:rsid w:val="41221560"/>
    <w:rsid w:val="418CB892"/>
    <w:rsid w:val="418EFA53"/>
    <w:rsid w:val="419D55A8"/>
    <w:rsid w:val="41B63F0F"/>
    <w:rsid w:val="41DBCEEE"/>
    <w:rsid w:val="41E9C569"/>
    <w:rsid w:val="41F6B7D5"/>
    <w:rsid w:val="42037937"/>
    <w:rsid w:val="42107B07"/>
    <w:rsid w:val="4219FE0F"/>
    <w:rsid w:val="422523E1"/>
    <w:rsid w:val="425ADB26"/>
    <w:rsid w:val="425B8D76"/>
    <w:rsid w:val="4279E10F"/>
    <w:rsid w:val="4282170A"/>
    <w:rsid w:val="42828025"/>
    <w:rsid w:val="42902721"/>
    <w:rsid w:val="429FEA07"/>
    <w:rsid w:val="42B69E1D"/>
    <w:rsid w:val="42DC7587"/>
    <w:rsid w:val="42FE60C4"/>
    <w:rsid w:val="43061BA6"/>
    <w:rsid w:val="43122401"/>
    <w:rsid w:val="432EB449"/>
    <w:rsid w:val="432EB9AA"/>
    <w:rsid w:val="432F2098"/>
    <w:rsid w:val="433299CD"/>
    <w:rsid w:val="4337C584"/>
    <w:rsid w:val="4385B840"/>
    <w:rsid w:val="4393757A"/>
    <w:rsid w:val="43C59DDB"/>
    <w:rsid w:val="43DB8DDB"/>
    <w:rsid w:val="43ECBA4F"/>
    <w:rsid w:val="43F8055F"/>
    <w:rsid w:val="43F9165C"/>
    <w:rsid w:val="44260935"/>
    <w:rsid w:val="44330474"/>
    <w:rsid w:val="443938E0"/>
    <w:rsid w:val="4439DE92"/>
    <w:rsid w:val="44456A8F"/>
    <w:rsid w:val="44475AA7"/>
    <w:rsid w:val="4448FB8B"/>
    <w:rsid w:val="44514B2B"/>
    <w:rsid w:val="446B8A94"/>
    <w:rsid w:val="4488384C"/>
    <w:rsid w:val="4499FDF6"/>
    <w:rsid w:val="44A99B7C"/>
    <w:rsid w:val="44AD66DA"/>
    <w:rsid w:val="44E21FDE"/>
    <w:rsid w:val="4568DE63"/>
    <w:rsid w:val="45AAE0BA"/>
    <w:rsid w:val="45CD6115"/>
    <w:rsid w:val="45D7778B"/>
    <w:rsid w:val="46209387"/>
    <w:rsid w:val="462918BE"/>
    <w:rsid w:val="46350434"/>
    <w:rsid w:val="4635CF2E"/>
    <w:rsid w:val="467E9536"/>
    <w:rsid w:val="46A04852"/>
    <w:rsid w:val="46ADCDBC"/>
    <w:rsid w:val="46B7D103"/>
    <w:rsid w:val="46CA2920"/>
    <w:rsid w:val="46DF7BD5"/>
    <w:rsid w:val="46E2CB96"/>
    <w:rsid w:val="46FE8792"/>
    <w:rsid w:val="470048F9"/>
    <w:rsid w:val="470A520D"/>
    <w:rsid w:val="471E83C7"/>
    <w:rsid w:val="4784DE09"/>
    <w:rsid w:val="47B067B8"/>
    <w:rsid w:val="47C4224B"/>
    <w:rsid w:val="47CA587B"/>
    <w:rsid w:val="47D08452"/>
    <w:rsid w:val="4805AF7E"/>
    <w:rsid w:val="481D7234"/>
    <w:rsid w:val="4824F69D"/>
    <w:rsid w:val="483A922D"/>
    <w:rsid w:val="48BB9769"/>
    <w:rsid w:val="49112686"/>
    <w:rsid w:val="491BC269"/>
    <w:rsid w:val="493CBAA6"/>
    <w:rsid w:val="495E1AD8"/>
    <w:rsid w:val="49A49E2F"/>
    <w:rsid w:val="49AB0CC6"/>
    <w:rsid w:val="49F726CA"/>
    <w:rsid w:val="4A2D343B"/>
    <w:rsid w:val="4A38D21B"/>
    <w:rsid w:val="4A527A5F"/>
    <w:rsid w:val="4A80C12F"/>
    <w:rsid w:val="4AC46F6C"/>
    <w:rsid w:val="4B1DC52A"/>
    <w:rsid w:val="4B5599C2"/>
    <w:rsid w:val="4B57A0CD"/>
    <w:rsid w:val="4B87314C"/>
    <w:rsid w:val="4B8E02C4"/>
    <w:rsid w:val="4B9DC11D"/>
    <w:rsid w:val="4BD547B8"/>
    <w:rsid w:val="4BE17265"/>
    <w:rsid w:val="4BEFE8AE"/>
    <w:rsid w:val="4C2BC3F7"/>
    <w:rsid w:val="4C2E37F1"/>
    <w:rsid w:val="4C373F3C"/>
    <w:rsid w:val="4C4307C6"/>
    <w:rsid w:val="4C4E1DB8"/>
    <w:rsid w:val="4C6AB943"/>
    <w:rsid w:val="4C6D3849"/>
    <w:rsid w:val="4C783F8B"/>
    <w:rsid w:val="4C9F760F"/>
    <w:rsid w:val="4CAEB506"/>
    <w:rsid w:val="4CB9BE8F"/>
    <w:rsid w:val="4CBB807F"/>
    <w:rsid w:val="4CBEDA2C"/>
    <w:rsid w:val="4CD514F3"/>
    <w:rsid w:val="4CD87C64"/>
    <w:rsid w:val="4CE46571"/>
    <w:rsid w:val="4D731D15"/>
    <w:rsid w:val="4D7460EE"/>
    <w:rsid w:val="4D958DBC"/>
    <w:rsid w:val="4DBB8748"/>
    <w:rsid w:val="4DD4B332"/>
    <w:rsid w:val="4DFD230E"/>
    <w:rsid w:val="4DFFBA1D"/>
    <w:rsid w:val="4E0E1A77"/>
    <w:rsid w:val="4E1D1026"/>
    <w:rsid w:val="4E247B74"/>
    <w:rsid w:val="4E3F0134"/>
    <w:rsid w:val="4E450085"/>
    <w:rsid w:val="4E60DC9C"/>
    <w:rsid w:val="4E74CEE4"/>
    <w:rsid w:val="4EBFD9E8"/>
    <w:rsid w:val="4ED4EFEF"/>
    <w:rsid w:val="4EDF6C17"/>
    <w:rsid w:val="4EE2C211"/>
    <w:rsid w:val="4EEBCA47"/>
    <w:rsid w:val="4EFE0EAF"/>
    <w:rsid w:val="4F06B430"/>
    <w:rsid w:val="4F17A5D5"/>
    <w:rsid w:val="4F3E3FEF"/>
    <w:rsid w:val="4F45ADA8"/>
    <w:rsid w:val="4F4D4879"/>
    <w:rsid w:val="4F5BDA82"/>
    <w:rsid w:val="4F8794A2"/>
    <w:rsid w:val="4F9343E1"/>
    <w:rsid w:val="4F938A31"/>
    <w:rsid w:val="4F98E1CC"/>
    <w:rsid w:val="4FA2FEC8"/>
    <w:rsid w:val="4FA48B42"/>
    <w:rsid w:val="4FB1BAE9"/>
    <w:rsid w:val="4FB8A5C7"/>
    <w:rsid w:val="4FCD217A"/>
    <w:rsid w:val="4FCF91E1"/>
    <w:rsid w:val="4FD13DDE"/>
    <w:rsid w:val="4FEE9AC5"/>
    <w:rsid w:val="4FEF4288"/>
    <w:rsid w:val="5051E47A"/>
    <w:rsid w:val="50A6FF99"/>
    <w:rsid w:val="50B03326"/>
    <w:rsid w:val="50BC6D9F"/>
    <w:rsid w:val="50E8DE74"/>
    <w:rsid w:val="50EB93AE"/>
    <w:rsid w:val="512606B4"/>
    <w:rsid w:val="512A0235"/>
    <w:rsid w:val="5143C0D5"/>
    <w:rsid w:val="5151C3C0"/>
    <w:rsid w:val="5175BF25"/>
    <w:rsid w:val="518176E6"/>
    <w:rsid w:val="5196B6C8"/>
    <w:rsid w:val="519D2479"/>
    <w:rsid w:val="51E786FE"/>
    <w:rsid w:val="51F354BC"/>
    <w:rsid w:val="51FD26E2"/>
    <w:rsid w:val="522B2938"/>
    <w:rsid w:val="5230FE3D"/>
    <w:rsid w:val="524DC989"/>
    <w:rsid w:val="52508A63"/>
    <w:rsid w:val="5254583D"/>
    <w:rsid w:val="52581D46"/>
    <w:rsid w:val="525875C3"/>
    <w:rsid w:val="526C3FC2"/>
    <w:rsid w:val="5275B03B"/>
    <w:rsid w:val="5278A43C"/>
    <w:rsid w:val="52BA3ED2"/>
    <w:rsid w:val="52CF3287"/>
    <w:rsid w:val="52E8A156"/>
    <w:rsid w:val="52F084D8"/>
    <w:rsid w:val="52F7FCD1"/>
    <w:rsid w:val="52F991B4"/>
    <w:rsid w:val="5309E5DF"/>
    <w:rsid w:val="5393C16C"/>
    <w:rsid w:val="53C43B48"/>
    <w:rsid w:val="53F93E4F"/>
    <w:rsid w:val="54022B65"/>
    <w:rsid w:val="540E8BCF"/>
    <w:rsid w:val="541E9E4C"/>
    <w:rsid w:val="5465175A"/>
    <w:rsid w:val="5473BFAE"/>
    <w:rsid w:val="547B8870"/>
    <w:rsid w:val="54F025C0"/>
    <w:rsid w:val="54F2532D"/>
    <w:rsid w:val="552DCB04"/>
    <w:rsid w:val="556591A9"/>
    <w:rsid w:val="557B9967"/>
    <w:rsid w:val="558978CE"/>
    <w:rsid w:val="55AFBB87"/>
    <w:rsid w:val="55D871B5"/>
    <w:rsid w:val="55E24666"/>
    <w:rsid w:val="55E51257"/>
    <w:rsid w:val="55E79C5C"/>
    <w:rsid w:val="55FD8F71"/>
    <w:rsid w:val="560AE79D"/>
    <w:rsid w:val="561E796F"/>
    <w:rsid w:val="563BAEA9"/>
    <w:rsid w:val="56846520"/>
    <w:rsid w:val="56A330F7"/>
    <w:rsid w:val="56BACDED"/>
    <w:rsid w:val="56C8C33A"/>
    <w:rsid w:val="56CEBD15"/>
    <w:rsid w:val="56FAF2EB"/>
    <w:rsid w:val="56FCE2F8"/>
    <w:rsid w:val="5704F00B"/>
    <w:rsid w:val="5707E1A3"/>
    <w:rsid w:val="572C7D24"/>
    <w:rsid w:val="574BD929"/>
    <w:rsid w:val="57C630B7"/>
    <w:rsid w:val="57D19BB7"/>
    <w:rsid w:val="57E505D3"/>
    <w:rsid w:val="581B1B85"/>
    <w:rsid w:val="581BF076"/>
    <w:rsid w:val="581DCADC"/>
    <w:rsid w:val="5823853C"/>
    <w:rsid w:val="586B43E5"/>
    <w:rsid w:val="5875FD69"/>
    <w:rsid w:val="58BDB4B2"/>
    <w:rsid w:val="58CE86AB"/>
    <w:rsid w:val="5902D7B0"/>
    <w:rsid w:val="590A4AD2"/>
    <w:rsid w:val="59186F04"/>
    <w:rsid w:val="591B0D2F"/>
    <w:rsid w:val="5925C26B"/>
    <w:rsid w:val="594E6DF3"/>
    <w:rsid w:val="5963E967"/>
    <w:rsid w:val="5964EBBC"/>
    <w:rsid w:val="59BD52B1"/>
    <w:rsid w:val="59F7C9EE"/>
    <w:rsid w:val="59F9F7FC"/>
    <w:rsid w:val="5A16249B"/>
    <w:rsid w:val="5A1C72AB"/>
    <w:rsid w:val="5A46097B"/>
    <w:rsid w:val="5A6F847D"/>
    <w:rsid w:val="5A862121"/>
    <w:rsid w:val="5A891D5B"/>
    <w:rsid w:val="5A9541A9"/>
    <w:rsid w:val="5ABAF73C"/>
    <w:rsid w:val="5AC26BC2"/>
    <w:rsid w:val="5ACAA04D"/>
    <w:rsid w:val="5ACC7BBD"/>
    <w:rsid w:val="5AF1E03D"/>
    <w:rsid w:val="5B3736E2"/>
    <w:rsid w:val="5B3A7822"/>
    <w:rsid w:val="5B410EC1"/>
    <w:rsid w:val="5B4D3D16"/>
    <w:rsid w:val="5B5789FE"/>
    <w:rsid w:val="5B6C2929"/>
    <w:rsid w:val="5B8E1CC5"/>
    <w:rsid w:val="5BA5EBBA"/>
    <w:rsid w:val="5BC353BD"/>
    <w:rsid w:val="5BD4300C"/>
    <w:rsid w:val="5BD4C2E3"/>
    <w:rsid w:val="5BD73A0F"/>
    <w:rsid w:val="5C080C44"/>
    <w:rsid w:val="5C21BF32"/>
    <w:rsid w:val="5C33AE1F"/>
    <w:rsid w:val="5C739FF7"/>
    <w:rsid w:val="5C8B6CFF"/>
    <w:rsid w:val="5C8E41D5"/>
    <w:rsid w:val="5C902C81"/>
    <w:rsid w:val="5CA0214C"/>
    <w:rsid w:val="5CAC9665"/>
    <w:rsid w:val="5CAEDD8C"/>
    <w:rsid w:val="5CAF0B1B"/>
    <w:rsid w:val="5CF8E7AE"/>
    <w:rsid w:val="5D055018"/>
    <w:rsid w:val="5D2A0AFB"/>
    <w:rsid w:val="5D2BD590"/>
    <w:rsid w:val="5D2F5332"/>
    <w:rsid w:val="5D3C65E0"/>
    <w:rsid w:val="5D62BDE8"/>
    <w:rsid w:val="5D8B4E03"/>
    <w:rsid w:val="5D9F85A7"/>
    <w:rsid w:val="5DD3D0DA"/>
    <w:rsid w:val="5DDF7510"/>
    <w:rsid w:val="5E1B2470"/>
    <w:rsid w:val="5E27C206"/>
    <w:rsid w:val="5E36FD1F"/>
    <w:rsid w:val="5E47D666"/>
    <w:rsid w:val="5E66EA5D"/>
    <w:rsid w:val="5E77AA56"/>
    <w:rsid w:val="5E900707"/>
    <w:rsid w:val="5EA0449C"/>
    <w:rsid w:val="5EA0C073"/>
    <w:rsid w:val="5EA64245"/>
    <w:rsid w:val="5EAB835A"/>
    <w:rsid w:val="5F07DC6B"/>
    <w:rsid w:val="5F31783F"/>
    <w:rsid w:val="5F667B61"/>
    <w:rsid w:val="5F694260"/>
    <w:rsid w:val="5F9C01F6"/>
    <w:rsid w:val="5FDFF299"/>
    <w:rsid w:val="5FF9E428"/>
    <w:rsid w:val="6029C8A8"/>
    <w:rsid w:val="602A0259"/>
    <w:rsid w:val="602C58A2"/>
    <w:rsid w:val="6039CE2A"/>
    <w:rsid w:val="603D72B6"/>
    <w:rsid w:val="606317E9"/>
    <w:rsid w:val="6087895F"/>
    <w:rsid w:val="60AF38A9"/>
    <w:rsid w:val="60DCE6AF"/>
    <w:rsid w:val="60EF0265"/>
    <w:rsid w:val="61034698"/>
    <w:rsid w:val="61093B54"/>
    <w:rsid w:val="6116ECAD"/>
    <w:rsid w:val="612072F9"/>
    <w:rsid w:val="616DCFAB"/>
    <w:rsid w:val="617BA5B0"/>
    <w:rsid w:val="617EFBBD"/>
    <w:rsid w:val="61986B69"/>
    <w:rsid w:val="61E6DBE8"/>
    <w:rsid w:val="62224923"/>
    <w:rsid w:val="62446D4A"/>
    <w:rsid w:val="624728BC"/>
    <w:rsid w:val="625C0AC8"/>
    <w:rsid w:val="627F05DF"/>
    <w:rsid w:val="62E7AB3D"/>
    <w:rsid w:val="632763A0"/>
    <w:rsid w:val="6341B8AB"/>
    <w:rsid w:val="634882D1"/>
    <w:rsid w:val="63783D4A"/>
    <w:rsid w:val="637C5B54"/>
    <w:rsid w:val="6381E02A"/>
    <w:rsid w:val="63A204E4"/>
    <w:rsid w:val="63C067A8"/>
    <w:rsid w:val="63CECA3C"/>
    <w:rsid w:val="64060C19"/>
    <w:rsid w:val="64138F83"/>
    <w:rsid w:val="641F391F"/>
    <w:rsid w:val="6456B2D4"/>
    <w:rsid w:val="64589042"/>
    <w:rsid w:val="6458F400"/>
    <w:rsid w:val="6490942D"/>
    <w:rsid w:val="64B0C60A"/>
    <w:rsid w:val="64B67091"/>
    <w:rsid w:val="650FADE8"/>
    <w:rsid w:val="65154943"/>
    <w:rsid w:val="6547E903"/>
    <w:rsid w:val="655FBCE7"/>
    <w:rsid w:val="659ED0CE"/>
    <w:rsid w:val="65B06B51"/>
    <w:rsid w:val="65D4EACD"/>
    <w:rsid w:val="65F08D5D"/>
    <w:rsid w:val="65F6CFC1"/>
    <w:rsid w:val="660827CE"/>
    <w:rsid w:val="6673EDAE"/>
    <w:rsid w:val="667775E5"/>
    <w:rsid w:val="669C8C2D"/>
    <w:rsid w:val="66B64DC5"/>
    <w:rsid w:val="66D644D7"/>
    <w:rsid w:val="66E39385"/>
    <w:rsid w:val="66ECD421"/>
    <w:rsid w:val="673124D8"/>
    <w:rsid w:val="6766122C"/>
    <w:rsid w:val="6799BF49"/>
    <w:rsid w:val="67B1E5CB"/>
    <w:rsid w:val="68179834"/>
    <w:rsid w:val="6823755C"/>
    <w:rsid w:val="68482F9B"/>
    <w:rsid w:val="686A97B8"/>
    <w:rsid w:val="687EE8CF"/>
    <w:rsid w:val="689525B7"/>
    <w:rsid w:val="689BDD7F"/>
    <w:rsid w:val="68D27FAE"/>
    <w:rsid w:val="68D57A72"/>
    <w:rsid w:val="6920C96F"/>
    <w:rsid w:val="6934B291"/>
    <w:rsid w:val="693A91E0"/>
    <w:rsid w:val="693D63A2"/>
    <w:rsid w:val="693F8BED"/>
    <w:rsid w:val="6952DD42"/>
    <w:rsid w:val="698BDB2B"/>
    <w:rsid w:val="699837B5"/>
    <w:rsid w:val="69A4FC69"/>
    <w:rsid w:val="69AAE378"/>
    <w:rsid w:val="69B4C7CC"/>
    <w:rsid w:val="69F483D6"/>
    <w:rsid w:val="6A00B930"/>
    <w:rsid w:val="6A1D91AB"/>
    <w:rsid w:val="6A2CE4B2"/>
    <w:rsid w:val="6AC65259"/>
    <w:rsid w:val="6ADE552D"/>
    <w:rsid w:val="6AFA3F95"/>
    <w:rsid w:val="6B38BF70"/>
    <w:rsid w:val="6B804AFB"/>
    <w:rsid w:val="6BB5676D"/>
    <w:rsid w:val="6BB5AA59"/>
    <w:rsid w:val="6BBFE3EB"/>
    <w:rsid w:val="6BC61F7F"/>
    <w:rsid w:val="6BE5B6C5"/>
    <w:rsid w:val="6BF4BE36"/>
    <w:rsid w:val="6C64A938"/>
    <w:rsid w:val="6C6CA3A6"/>
    <w:rsid w:val="6C75A3BE"/>
    <w:rsid w:val="6C784E8C"/>
    <w:rsid w:val="6C91ED81"/>
    <w:rsid w:val="6C9928D5"/>
    <w:rsid w:val="6CAD4A0E"/>
    <w:rsid w:val="6CCCBA94"/>
    <w:rsid w:val="6CD54D03"/>
    <w:rsid w:val="6CD9F499"/>
    <w:rsid w:val="6CE6FC74"/>
    <w:rsid w:val="6CE9AA5D"/>
    <w:rsid w:val="6CF03D8D"/>
    <w:rsid w:val="6CF4A9D0"/>
    <w:rsid w:val="6CF99A7F"/>
    <w:rsid w:val="6D0E5599"/>
    <w:rsid w:val="6D1572D4"/>
    <w:rsid w:val="6D175DF3"/>
    <w:rsid w:val="6D27ABEE"/>
    <w:rsid w:val="6D483114"/>
    <w:rsid w:val="6D584142"/>
    <w:rsid w:val="6D63E7F6"/>
    <w:rsid w:val="6D821047"/>
    <w:rsid w:val="6D841333"/>
    <w:rsid w:val="6DA04838"/>
    <w:rsid w:val="6DC4831D"/>
    <w:rsid w:val="6DE034C6"/>
    <w:rsid w:val="6E18EF11"/>
    <w:rsid w:val="6E2465EF"/>
    <w:rsid w:val="6E30CADB"/>
    <w:rsid w:val="6E57E493"/>
    <w:rsid w:val="6E5D63F7"/>
    <w:rsid w:val="6E6BD310"/>
    <w:rsid w:val="6E7A66A4"/>
    <w:rsid w:val="6EAE0971"/>
    <w:rsid w:val="6EBAEC8D"/>
    <w:rsid w:val="6EEE1985"/>
    <w:rsid w:val="6EFAC787"/>
    <w:rsid w:val="6F22E50A"/>
    <w:rsid w:val="6F263BA2"/>
    <w:rsid w:val="6F33C27C"/>
    <w:rsid w:val="6F441EF8"/>
    <w:rsid w:val="6FCA226D"/>
    <w:rsid w:val="6FCAD7E5"/>
    <w:rsid w:val="6FCCC3C1"/>
    <w:rsid w:val="6FE57787"/>
    <w:rsid w:val="7004E7CB"/>
    <w:rsid w:val="702F55E2"/>
    <w:rsid w:val="704F6829"/>
    <w:rsid w:val="7092DD6C"/>
    <w:rsid w:val="70A503A9"/>
    <w:rsid w:val="70B8717A"/>
    <w:rsid w:val="70C8DBD3"/>
    <w:rsid w:val="715A64B1"/>
    <w:rsid w:val="71759CC6"/>
    <w:rsid w:val="7192EF1F"/>
    <w:rsid w:val="71A1C3F7"/>
    <w:rsid w:val="71ADC7D5"/>
    <w:rsid w:val="71B3BA73"/>
    <w:rsid w:val="71BC2BC1"/>
    <w:rsid w:val="71D2C7B7"/>
    <w:rsid w:val="7200BFCE"/>
    <w:rsid w:val="722B75CE"/>
    <w:rsid w:val="727711DD"/>
    <w:rsid w:val="72C4CEC2"/>
    <w:rsid w:val="72F91917"/>
    <w:rsid w:val="737141A3"/>
    <w:rsid w:val="737A0949"/>
    <w:rsid w:val="73A41121"/>
    <w:rsid w:val="73AC178E"/>
    <w:rsid w:val="73AD898B"/>
    <w:rsid w:val="73D53F59"/>
    <w:rsid w:val="73DDAF43"/>
    <w:rsid w:val="73F7331B"/>
    <w:rsid w:val="73F8D65B"/>
    <w:rsid w:val="740F9AC0"/>
    <w:rsid w:val="74159688"/>
    <w:rsid w:val="743DF448"/>
    <w:rsid w:val="7443273F"/>
    <w:rsid w:val="7443E306"/>
    <w:rsid w:val="744A21D4"/>
    <w:rsid w:val="74D8D4B4"/>
    <w:rsid w:val="74DF8041"/>
    <w:rsid w:val="74E2B950"/>
    <w:rsid w:val="750E53B0"/>
    <w:rsid w:val="753BF87C"/>
    <w:rsid w:val="7546BAC4"/>
    <w:rsid w:val="75B16D05"/>
    <w:rsid w:val="75E8E113"/>
    <w:rsid w:val="760159B3"/>
    <w:rsid w:val="761D3BBE"/>
    <w:rsid w:val="763ACD9C"/>
    <w:rsid w:val="765D0CC9"/>
    <w:rsid w:val="7667D2AD"/>
    <w:rsid w:val="7672498F"/>
    <w:rsid w:val="76AF28CE"/>
    <w:rsid w:val="76B393F6"/>
    <w:rsid w:val="76DDBE10"/>
    <w:rsid w:val="7758762C"/>
    <w:rsid w:val="77783434"/>
    <w:rsid w:val="778C7810"/>
    <w:rsid w:val="7792BF21"/>
    <w:rsid w:val="779882A1"/>
    <w:rsid w:val="779B8E2D"/>
    <w:rsid w:val="77A40962"/>
    <w:rsid w:val="77AC53A1"/>
    <w:rsid w:val="77B14F16"/>
    <w:rsid w:val="77C5B8B5"/>
    <w:rsid w:val="781F452D"/>
    <w:rsid w:val="782AC3C4"/>
    <w:rsid w:val="787A4060"/>
    <w:rsid w:val="78A6D881"/>
    <w:rsid w:val="78FD63F4"/>
    <w:rsid w:val="7969DA62"/>
    <w:rsid w:val="7981F20A"/>
    <w:rsid w:val="7983363D"/>
    <w:rsid w:val="79852F65"/>
    <w:rsid w:val="79970280"/>
    <w:rsid w:val="79AC83D4"/>
    <w:rsid w:val="79B3F0DC"/>
    <w:rsid w:val="79CA30FD"/>
    <w:rsid w:val="79E15140"/>
    <w:rsid w:val="79F5E950"/>
    <w:rsid w:val="7A0C1E13"/>
    <w:rsid w:val="7A1F1302"/>
    <w:rsid w:val="7A5C1A76"/>
    <w:rsid w:val="7A5E2499"/>
    <w:rsid w:val="7A8C9E8F"/>
    <w:rsid w:val="7AF56A80"/>
    <w:rsid w:val="7AFAF02F"/>
    <w:rsid w:val="7B13C623"/>
    <w:rsid w:val="7B19D20E"/>
    <w:rsid w:val="7B65E9D1"/>
    <w:rsid w:val="7B7112BE"/>
    <w:rsid w:val="7B7AEECF"/>
    <w:rsid w:val="7B7D7C92"/>
    <w:rsid w:val="7B800B57"/>
    <w:rsid w:val="7B9479FE"/>
    <w:rsid w:val="7BACB9B4"/>
    <w:rsid w:val="7BC2DF70"/>
    <w:rsid w:val="7BD089CB"/>
    <w:rsid w:val="7C0F36A9"/>
    <w:rsid w:val="7C199028"/>
    <w:rsid w:val="7C3CF258"/>
    <w:rsid w:val="7C56A729"/>
    <w:rsid w:val="7C7D9970"/>
    <w:rsid w:val="7C94B993"/>
    <w:rsid w:val="7C9D23C1"/>
    <w:rsid w:val="7CAE6907"/>
    <w:rsid w:val="7CB92961"/>
    <w:rsid w:val="7CF55609"/>
    <w:rsid w:val="7D20556E"/>
    <w:rsid w:val="7D25F910"/>
    <w:rsid w:val="7D36EEBB"/>
    <w:rsid w:val="7D617649"/>
    <w:rsid w:val="7DA7CB9C"/>
    <w:rsid w:val="7DD43025"/>
    <w:rsid w:val="7DE7DF70"/>
    <w:rsid w:val="7E609D80"/>
    <w:rsid w:val="7EE733A9"/>
    <w:rsid w:val="7EF768E4"/>
    <w:rsid w:val="7F20B3FB"/>
    <w:rsid w:val="7F2FD43A"/>
    <w:rsid w:val="7F51ED29"/>
    <w:rsid w:val="7F83F617"/>
    <w:rsid w:val="7F8E2B76"/>
    <w:rsid w:val="7F92EA93"/>
    <w:rsid w:val="7FBF7866"/>
    <w:rsid w:val="7FC5A13D"/>
    <w:rsid w:val="7FD02C7E"/>
    <w:rsid w:val="7FD38DF2"/>
    <w:rsid w:val="7FE0F021"/>
    <w:rsid w:val="7FFCEDE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D7C92"/>
  <w15:chartTrackingRefBased/>
  <w15:docId w15:val="{92ECA6C1-EDE8-4980-8191-F452EF679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autoRedefine/>
    <w:uiPriority w:val="9"/>
    <w:unhideWhenUsed/>
    <w:qFormat/>
    <w:rsid w:val="00D73B0F"/>
    <w:pPr>
      <w:keepNext/>
      <w:keepLines/>
      <w:numPr>
        <w:ilvl w:val="1"/>
        <w:numId w:val="31"/>
      </w:numPr>
      <w:spacing w:before="160" w:after="80"/>
      <w:outlineLvl w:val="1"/>
    </w:pPr>
    <w:rPr>
      <w:rFonts w:ascii="Times New Roman" w:eastAsiaTheme="majorEastAsia" w:hAnsi="Times New Roman" w:cs="Times New Roman"/>
      <w:color w:val="1A4A8B"/>
      <w:sz w:val="32"/>
      <w:szCs w:val="32"/>
    </w:rPr>
  </w:style>
  <w:style w:type="paragraph" w:styleId="Heading3">
    <w:name w:val="heading 3"/>
    <w:basedOn w:val="Normal"/>
    <w:next w:val="Normal"/>
    <w:link w:val="Heading3Char"/>
    <w:uiPriority w:val="9"/>
    <w:unhideWhenUsed/>
    <w:qFormat/>
    <w:rsid w:val="66ECD421"/>
    <w:pPr>
      <w:keepNext/>
      <w:keepLines/>
      <w:spacing w:before="160" w:after="80"/>
      <w:ind w:left="1440" w:hanging="360"/>
      <w:outlineLvl w:val="2"/>
    </w:pPr>
    <w:rPr>
      <w:rFonts w:ascii="Times New Roman" w:eastAsia="Times New Roman" w:hAnsi="Times New Roman" w:cs="Times New Roman"/>
      <w:color w:val="1A4A8B"/>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73B0F"/>
    <w:rPr>
      <w:rFonts w:ascii="Times New Roman" w:eastAsiaTheme="majorEastAsia" w:hAnsi="Times New Roman" w:cs="Times New Roman"/>
      <w:color w:val="1A4A8B"/>
      <w:sz w:val="32"/>
      <w:szCs w:val="32"/>
    </w:rPr>
  </w:style>
  <w:style w:type="character" w:customStyle="1" w:styleId="Heading3Char">
    <w:name w:val="Heading 3 Char"/>
    <w:basedOn w:val="DefaultParagraphFont"/>
    <w:link w:val="Heading3"/>
    <w:uiPriority w:val="9"/>
    <w:rPr>
      <w:rFonts w:ascii="Times New Roman" w:eastAsia="Times New Roman" w:hAnsi="Times New Roman" w:cs="Times New Roman"/>
      <w:color w:val="1A4A8B"/>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sid w:val="00B2DF6F"/>
    <w:rPr>
      <w:color w:val="467886"/>
      <w:u w:val="single"/>
    </w:rPr>
  </w:style>
  <w:style w:type="paragraph" w:styleId="ListParagraph">
    <w:name w:val="List Paragraph"/>
    <w:basedOn w:val="Normal"/>
    <w:uiPriority w:val="34"/>
    <w:qFormat/>
    <w:rsid w:val="00B2DF6F"/>
    <w:pPr>
      <w:ind w:left="720"/>
      <w:contextualSpacing/>
    </w:pPr>
  </w:style>
  <w:style w:type="character" w:styleId="CommentReference">
    <w:name w:val="annotation reference"/>
    <w:basedOn w:val="DefaultParagraphFont"/>
    <w:uiPriority w:val="99"/>
    <w:semiHidden/>
    <w:unhideWhenUsed/>
    <w:rsid w:val="00D34A3B"/>
    <w:rPr>
      <w:sz w:val="16"/>
      <w:szCs w:val="16"/>
    </w:rPr>
  </w:style>
  <w:style w:type="paragraph" w:styleId="CommentText">
    <w:name w:val="annotation text"/>
    <w:basedOn w:val="Normal"/>
    <w:link w:val="CommentTextChar"/>
    <w:uiPriority w:val="99"/>
    <w:unhideWhenUsed/>
    <w:rsid w:val="00D34A3B"/>
    <w:pPr>
      <w:spacing w:line="240" w:lineRule="auto"/>
    </w:pPr>
    <w:rPr>
      <w:sz w:val="20"/>
      <w:szCs w:val="20"/>
    </w:rPr>
  </w:style>
  <w:style w:type="character" w:customStyle="1" w:styleId="CommentTextChar">
    <w:name w:val="Comment Text Char"/>
    <w:basedOn w:val="DefaultParagraphFont"/>
    <w:link w:val="CommentText"/>
    <w:uiPriority w:val="99"/>
    <w:rsid w:val="00D34A3B"/>
    <w:rPr>
      <w:sz w:val="20"/>
      <w:szCs w:val="20"/>
    </w:rPr>
  </w:style>
  <w:style w:type="paragraph" w:styleId="CommentSubject">
    <w:name w:val="annotation subject"/>
    <w:basedOn w:val="CommentText"/>
    <w:next w:val="CommentText"/>
    <w:link w:val="CommentSubjectChar"/>
    <w:uiPriority w:val="99"/>
    <w:semiHidden/>
    <w:unhideWhenUsed/>
    <w:rsid w:val="00D34A3B"/>
    <w:rPr>
      <w:b/>
      <w:bCs/>
    </w:rPr>
  </w:style>
  <w:style w:type="character" w:customStyle="1" w:styleId="CommentSubjectChar">
    <w:name w:val="Comment Subject Char"/>
    <w:basedOn w:val="CommentTextChar"/>
    <w:link w:val="CommentSubject"/>
    <w:uiPriority w:val="99"/>
    <w:semiHidden/>
    <w:rsid w:val="00D34A3B"/>
    <w:rPr>
      <w:b/>
      <w:bCs/>
      <w:sz w:val="20"/>
      <w:szCs w:val="20"/>
    </w:rPr>
  </w:style>
  <w:style w:type="paragraph" w:styleId="Header">
    <w:name w:val="header"/>
    <w:basedOn w:val="Normal"/>
    <w:link w:val="HeaderChar"/>
    <w:uiPriority w:val="99"/>
    <w:unhideWhenUsed/>
    <w:rsid w:val="00096F0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96F0A"/>
  </w:style>
  <w:style w:type="paragraph" w:styleId="Footer">
    <w:name w:val="footer"/>
    <w:basedOn w:val="Normal"/>
    <w:link w:val="FooterChar"/>
    <w:uiPriority w:val="99"/>
    <w:unhideWhenUsed/>
    <w:rsid w:val="00096F0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96F0A"/>
  </w:style>
  <w:style w:type="table" w:styleId="TableGrid">
    <w:name w:val="Table Grid"/>
    <w:basedOn w:val="TableNormal"/>
    <w:uiPriority w:val="59"/>
    <w:rsid w:val="00096F0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010997"/>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010997"/>
    <w:rPr>
      <w:sz w:val="22"/>
      <w:szCs w:val="22"/>
      <w:lang w:eastAsia="en-US"/>
    </w:rPr>
  </w:style>
  <w:style w:type="paragraph" w:customStyle="1" w:styleId="p1">
    <w:name w:val="p1"/>
    <w:basedOn w:val="Normal"/>
    <w:rsid w:val="0060084E"/>
    <w:pPr>
      <w:spacing w:before="100" w:beforeAutospacing="1" w:after="100" w:afterAutospacing="1" w:line="240" w:lineRule="auto"/>
    </w:pPr>
    <w:rPr>
      <w:rFonts w:ascii="Times New Roman" w:hAnsi="Times New Roman" w:cs="Times New Roman"/>
      <w:lang w:eastAsia="en-US"/>
    </w:rPr>
  </w:style>
  <w:style w:type="character" w:customStyle="1" w:styleId="s1">
    <w:name w:val="s1"/>
    <w:basedOn w:val="DefaultParagraphFont"/>
    <w:rsid w:val="0060084E"/>
  </w:style>
  <w:style w:type="character" w:styleId="FollowedHyperlink">
    <w:name w:val="FollowedHyperlink"/>
    <w:basedOn w:val="DefaultParagraphFont"/>
    <w:uiPriority w:val="99"/>
    <w:semiHidden/>
    <w:unhideWhenUsed/>
    <w:rsid w:val="00955F04"/>
    <w:rPr>
      <w:color w:val="96607D" w:themeColor="followedHyperlink"/>
      <w:u w:val="single"/>
    </w:rPr>
  </w:style>
  <w:style w:type="paragraph" w:styleId="Bibliography">
    <w:name w:val="Bibliography"/>
    <w:basedOn w:val="Normal"/>
    <w:next w:val="Normal"/>
    <w:uiPriority w:val="37"/>
    <w:unhideWhenUsed/>
    <w:rsid w:val="00BF3B8E"/>
    <w:pPr>
      <w:tabs>
        <w:tab w:val="left" w:pos="384"/>
      </w:tabs>
      <w:spacing w:after="0" w:line="240" w:lineRule="auto"/>
      <w:ind w:left="384" w:hanging="384"/>
    </w:pPr>
  </w:style>
  <w:style w:type="paragraph" w:styleId="NormalWeb">
    <w:name w:val="Normal (Web)"/>
    <w:basedOn w:val="Normal"/>
    <w:uiPriority w:val="99"/>
    <w:unhideWhenUsed/>
    <w:rsid w:val="0080293F"/>
    <w:pPr>
      <w:spacing w:before="100" w:beforeAutospacing="1" w:after="100" w:afterAutospacing="1" w:line="240" w:lineRule="auto"/>
    </w:pPr>
    <w:rPr>
      <w:rFonts w:ascii="Times New Roman" w:hAnsi="Times New Roman" w:cs="Times New Roman"/>
      <w:lang w:eastAsia="en-US"/>
    </w:rPr>
  </w:style>
  <w:style w:type="character" w:customStyle="1" w:styleId="apple-converted-space">
    <w:name w:val="apple-converted-space"/>
    <w:basedOn w:val="DefaultParagraphFont"/>
    <w:rsid w:val="0080293F"/>
  </w:style>
  <w:style w:type="character" w:customStyle="1" w:styleId="url">
    <w:name w:val="url"/>
    <w:basedOn w:val="DefaultParagraphFont"/>
    <w:rsid w:val="0080293F"/>
  </w:style>
  <w:style w:type="character" w:styleId="UnresolvedMention">
    <w:name w:val="Unresolved Mention"/>
    <w:basedOn w:val="DefaultParagraphFont"/>
    <w:uiPriority w:val="99"/>
    <w:semiHidden/>
    <w:unhideWhenUsed/>
    <w:rsid w:val="0080293F"/>
    <w:rPr>
      <w:color w:val="605E5C"/>
      <w:shd w:val="clear" w:color="auto" w:fill="E1DFDD"/>
    </w:rPr>
  </w:style>
  <w:style w:type="paragraph" w:styleId="TOCHeading">
    <w:name w:val="TOC Heading"/>
    <w:basedOn w:val="Heading1"/>
    <w:next w:val="Normal"/>
    <w:uiPriority w:val="39"/>
    <w:unhideWhenUsed/>
    <w:qFormat/>
    <w:rsid w:val="003B4786"/>
    <w:pPr>
      <w:spacing w:before="480" w:after="0" w:line="276" w:lineRule="auto"/>
      <w:outlineLvl w:val="9"/>
    </w:pPr>
    <w:rPr>
      <w:b/>
      <w:bCs/>
      <w:sz w:val="28"/>
      <w:szCs w:val="28"/>
      <w:lang w:eastAsia="en-US"/>
    </w:rPr>
  </w:style>
  <w:style w:type="paragraph" w:styleId="TOC2">
    <w:name w:val="toc 2"/>
    <w:basedOn w:val="Normal"/>
    <w:next w:val="Normal"/>
    <w:autoRedefine/>
    <w:uiPriority w:val="39"/>
    <w:unhideWhenUsed/>
    <w:rsid w:val="003B4786"/>
    <w:pPr>
      <w:spacing w:after="100"/>
      <w:ind w:left="240"/>
    </w:pPr>
  </w:style>
  <w:style w:type="paragraph" w:styleId="TOC3">
    <w:name w:val="toc 3"/>
    <w:basedOn w:val="Normal"/>
    <w:next w:val="Normal"/>
    <w:autoRedefine/>
    <w:uiPriority w:val="39"/>
    <w:unhideWhenUsed/>
    <w:rsid w:val="00C14C45"/>
    <w:pPr>
      <w:tabs>
        <w:tab w:val="left" w:pos="1200"/>
        <w:tab w:val="right" w:leader="dot" w:pos="9350"/>
      </w:tabs>
      <w:spacing w:after="100"/>
      <w:ind w:left="480"/>
      <w:jc w:val="right"/>
    </w:pPr>
  </w:style>
  <w:style w:type="paragraph" w:styleId="TOC1">
    <w:name w:val="toc 1"/>
    <w:basedOn w:val="Normal"/>
    <w:next w:val="Normal"/>
    <w:autoRedefine/>
    <w:uiPriority w:val="39"/>
    <w:unhideWhenUsed/>
    <w:rsid w:val="00E95D4E"/>
    <w:pPr>
      <w:spacing w:after="100" w:line="259" w:lineRule="auto"/>
    </w:pPr>
    <w:rPr>
      <w:rFonts w:cs="Times New Roman"/>
      <w:sz w:val="22"/>
      <w:szCs w:val="22"/>
      <w:lang w:eastAsia="en-US"/>
    </w:rPr>
  </w:style>
  <w:style w:type="paragraph" w:styleId="Revision">
    <w:name w:val="Revision"/>
    <w:hidden/>
    <w:uiPriority w:val="99"/>
    <w:semiHidden/>
    <w:rsid w:val="006C2CC4"/>
    <w:pPr>
      <w:spacing w:after="0" w:line="240" w:lineRule="auto"/>
    </w:pPr>
  </w:style>
  <w:style w:type="numbering" w:customStyle="1" w:styleId="CurrentList1">
    <w:name w:val="Current List1"/>
    <w:uiPriority w:val="99"/>
    <w:rsid w:val="0089118A"/>
    <w:pPr>
      <w:numPr>
        <w:numId w:val="17"/>
      </w:numPr>
    </w:pPr>
  </w:style>
  <w:style w:type="numbering" w:customStyle="1" w:styleId="CurrentList2">
    <w:name w:val="Current List2"/>
    <w:uiPriority w:val="99"/>
    <w:rsid w:val="00F5477B"/>
    <w:pPr>
      <w:numPr>
        <w:numId w:val="23"/>
      </w:numPr>
    </w:pPr>
  </w:style>
  <w:style w:type="numbering" w:customStyle="1" w:styleId="CurrentList3">
    <w:name w:val="Current List3"/>
    <w:uiPriority w:val="99"/>
    <w:rsid w:val="00F5477B"/>
    <w:pPr>
      <w:numPr>
        <w:numId w:val="26"/>
      </w:numPr>
    </w:pPr>
  </w:style>
  <w:style w:type="numbering" w:customStyle="1" w:styleId="CurrentList4">
    <w:name w:val="Current List4"/>
    <w:uiPriority w:val="99"/>
    <w:rsid w:val="000A66E5"/>
    <w:pPr>
      <w:numPr>
        <w:numId w:val="3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1146834">
      <w:bodyDiv w:val="1"/>
      <w:marLeft w:val="0"/>
      <w:marRight w:val="0"/>
      <w:marTop w:val="0"/>
      <w:marBottom w:val="0"/>
      <w:divBdr>
        <w:top w:val="none" w:sz="0" w:space="0" w:color="auto"/>
        <w:left w:val="none" w:sz="0" w:space="0" w:color="auto"/>
        <w:bottom w:val="none" w:sz="0" w:space="0" w:color="auto"/>
        <w:right w:val="none" w:sz="0" w:space="0" w:color="auto"/>
      </w:divBdr>
    </w:div>
    <w:div w:id="1051421263">
      <w:bodyDiv w:val="1"/>
      <w:marLeft w:val="0"/>
      <w:marRight w:val="0"/>
      <w:marTop w:val="0"/>
      <w:marBottom w:val="0"/>
      <w:divBdr>
        <w:top w:val="none" w:sz="0" w:space="0" w:color="auto"/>
        <w:left w:val="none" w:sz="0" w:space="0" w:color="auto"/>
        <w:bottom w:val="none" w:sz="0" w:space="0" w:color="auto"/>
        <w:right w:val="none" w:sz="0" w:space="0" w:color="auto"/>
      </w:divBdr>
      <w:divsChild>
        <w:div w:id="507906894">
          <w:marLeft w:val="0"/>
          <w:marRight w:val="0"/>
          <w:marTop w:val="0"/>
          <w:marBottom w:val="0"/>
          <w:divBdr>
            <w:top w:val="none" w:sz="0" w:space="0" w:color="auto"/>
            <w:left w:val="none" w:sz="0" w:space="0" w:color="auto"/>
            <w:bottom w:val="none" w:sz="0" w:space="0" w:color="auto"/>
            <w:right w:val="none" w:sz="0" w:space="0" w:color="auto"/>
          </w:divBdr>
          <w:divsChild>
            <w:div w:id="1415854296">
              <w:marLeft w:val="0"/>
              <w:marRight w:val="0"/>
              <w:marTop w:val="0"/>
              <w:marBottom w:val="0"/>
              <w:divBdr>
                <w:top w:val="none" w:sz="0" w:space="0" w:color="auto"/>
                <w:left w:val="none" w:sz="0" w:space="0" w:color="auto"/>
                <w:bottom w:val="none" w:sz="0" w:space="0" w:color="auto"/>
                <w:right w:val="none" w:sz="0" w:space="0" w:color="auto"/>
              </w:divBdr>
              <w:divsChild>
                <w:div w:id="18958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292376">
      <w:bodyDiv w:val="1"/>
      <w:marLeft w:val="0"/>
      <w:marRight w:val="0"/>
      <w:marTop w:val="0"/>
      <w:marBottom w:val="0"/>
      <w:divBdr>
        <w:top w:val="none" w:sz="0" w:space="0" w:color="auto"/>
        <w:left w:val="none" w:sz="0" w:space="0" w:color="auto"/>
        <w:bottom w:val="none" w:sz="0" w:space="0" w:color="auto"/>
        <w:right w:val="none" w:sz="0" w:space="0" w:color="auto"/>
      </w:divBdr>
      <w:divsChild>
        <w:div w:id="675349002">
          <w:marLeft w:val="0"/>
          <w:marRight w:val="0"/>
          <w:marTop w:val="0"/>
          <w:marBottom w:val="0"/>
          <w:divBdr>
            <w:top w:val="none" w:sz="0" w:space="0" w:color="auto"/>
            <w:left w:val="none" w:sz="0" w:space="0" w:color="auto"/>
            <w:bottom w:val="none" w:sz="0" w:space="0" w:color="auto"/>
            <w:right w:val="none" w:sz="0" w:space="0" w:color="auto"/>
          </w:divBdr>
        </w:div>
      </w:divsChild>
    </w:div>
    <w:div w:id="2089577494">
      <w:bodyDiv w:val="1"/>
      <w:marLeft w:val="0"/>
      <w:marRight w:val="0"/>
      <w:marTop w:val="0"/>
      <w:marBottom w:val="0"/>
      <w:divBdr>
        <w:top w:val="none" w:sz="0" w:space="0" w:color="auto"/>
        <w:left w:val="none" w:sz="0" w:space="0" w:color="auto"/>
        <w:bottom w:val="none" w:sz="0" w:space="0" w:color="auto"/>
        <w:right w:val="none" w:sz="0" w:space="0" w:color="auto"/>
      </w:divBdr>
      <w:divsChild>
        <w:div w:id="2015306067">
          <w:marLeft w:val="0"/>
          <w:marRight w:val="0"/>
          <w:marTop w:val="0"/>
          <w:marBottom w:val="0"/>
          <w:divBdr>
            <w:top w:val="none" w:sz="0" w:space="0" w:color="auto"/>
            <w:left w:val="none" w:sz="0" w:space="0" w:color="auto"/>
            <w:bottom w:val="none" w:sz="0" w:space="0" w:color="auto"/>
            <w:right w:val="none" w:sz="0" w:space="0" w:color="auto"/>
          </w:divBdr>
          <w:divsChild>
            <w:div w:id="996111231">
              <w:marLeft w:val="0"/>
              <w:marRight w:val="0"/>
              <w:marTop w:val="0"/>
              <w:marBottom w:val="0"/>
              <w:divBdr>
                <w:top w:val="none" w:sz="0" w:space="0" w:color="auto"/>
                <w:left w:val="none" w:sz="0" w:space="0" w:color="auto"/>
                <w:bottom w:val="none" w:sz="0" w:space="0" w:color="auto"/>
                <w:right w:val="none" w:sz="0" w:space="0" w:color="auto"/>
              </w:divBdr>
              <w:divsChild>
                <w:div w:id="1230191822">
                  <w:marLeft w:val="0"/>
                  <w:marRight w:val="0"/>
                  <w:marTop w:val="0"/>
                  <w:marBottom w:val="0"/>
                  <w:divBdr>
                    <w:top w:val="none" w:sz="0" w:space="0" w:color="auto"/>
                    <w:left w:val="none" w:sz="0" w:space="0" w:color="auto"/>
                    <w:bottom w:val="none" w:sz="0" w:space="0" w:color="auto"/>
                    <w:right w:val="none" w:sz="0" w:space="0" w:color="auto"/>
                  </w:divBdr>
                </w:div>
              </w:divsChild>
            </w:div>
            <w:div w:id="1412772479">
              <w:marLeft w:val="0"/>
              <w:marRight w:val="0"/>
              <w:marTop w:val="0"/>
              <w:marBottom w:val="0"/>
              <w:divBdr>
                <w:top w:val="none" w:sz="0" w:space="0" w:color="auto"/>
                <w:left w:val="none" w:sz="0" w:space="0" w:color="auto"/>
                <w:bottom w:val="none" w:sz="0" w:space="0" w:color="auto"/>
                <w:right w:val="none" w:sz="0" w:space="0" w:color="auto"/>
              </w:divBdr>
              <w:divsChild>
                <w:div w:id="6418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20/10/relationships/intelligence" Target="intelligence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E2D3A5-FA4C-C845-B6AB-0EE942F98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38</Pages>
  <Words>14528</Words>
  <Characters>82813</Characters>
  <Application>Microsoft Office Word</Application>
  <DocSecurity>0</DocSecurity>
  <Lines>690</Lines>
  <Paragraphs>194</Paragraphs>
  <ScaleCrop>false</ScaleCrop>
  <Company/>
  <LinksUpToDate>false</LinksUpToDate>
  <CharactersWithSpaces>97147</CharactersWithSpaces>
  <SharedDoc>false</SharedDoc>
  <HLinks>
    <vt:vector size="96" baseType="variant">
      <vt:variant>
        <vt:i4>2228227</vt:i4>
      </vt:variant>
      <vt:variant>
        <vt:i4>92</vt:i4>
      </vt:variant>
      <vt:variant>
        <vt:i4>0</vt:i4>
      </vt:variant>
      <vt:variant>
        <vt:i4>5</vt:i4>
      </vt:variant>
      <vt:variant>
        <vt:lpwstr/>
      </vt:variant>
      <vt:variant>
        <vt:lpwstr>_Toc1567351260</vt:lpwstr>
      </vt:variant>
      <vt:variant>
        <vt:i4>2490377</vt:i4>
      </vt:variant>
      <vt:variant>
        <vt:i4>86</vt:i4>
      </vt:variant>
      <vt:variant>
        <vt:i4>0</vt:i4>
      </vt:variant>
      <vt:variant>
        <vt:i4>5</vt:i4>
      </vt:variant>
      <vt:variant>
        <vt:lpwstr/>
      </vt:variant>
      <vt:variant>
        <vt:lpwstr>_Toc1211303795</vt:lpwstr>
      </vt:variant>
      <vt:variant>
        <vt:i4>1572927</vt:i4>
      </vt:variant>
      <vt:variant>
        <vt:i4>80</vt:i4>
      </vt:variant>
      <vt:variant>
        <vt:i4>0</vt:i4>
      </vt:variant>
      <vt:variant>
        <vt:i4>5</vt:i4>
      </vt:variant>
      <vt:variant>
        <vt:lpwstr/>
      </vt:variant>
      <vt:variant>
        <vt:lpwstr>_Toc29678637</vt:lpwstr>
      </vt:variant>
      <vt:variant>
        <vt:i4>1835060</vt:i4>
      </vt:variant>
      <vt:variant>
        <vt:i4>74</vt:i4>
      </vt:variant>
      <vt:variant>
        <vt:i4>0</vt:i4>
      </vt:variant>
      <vt:variant>
        <vt:i4>5</vt:i4>
      </vt:variant>
      <vt:variant>
        <vt:lpwstr/>
      </vt:variant>
      <vt:variant>
        <vt:lpwstr>_Toc760119251</vt:lpwstr>
      </vt:variant>
      <vt:variant>
        <vt:i4>2621452</vt:i4>
      </vt:variant>
      <vt:variant>
        <vt:i4>68</vt:i4>
      </vt:variant>
      <vt:variant>
        <vt:i4>0</vt:i4>
      </vt:variant>
      <vt:variant>
        <vt:i4>5</vt:i4>
      </vt:variant>
      <vt:variant>
        <vt:lpwstr/>
      </vt:variant>
      <vt:variant>
        <vt:lpwstr>_Toc980057</vt:lpwstr>
      </vt:variant>
      <vt:variant>
        <vt:i4>2424840</vt:i4>
      </vt:variant>
      <vt:variant>
        <vt:i4>62</vt:i4>
      </vt:variant>
      <vt:variant>
        <vt:i4>0</vt:i4>
      </vt:variant>
      <vt:variant>
        <vt:i4>5</vt:i4>
      </vt:variant>
      <vt:variant>
        <vt:lpwstr/>
      </vt:variant>
      <vt:variant>
        <vt:lpwstr>_Toc1089008299</vt:lpwstr>
      </vt:variant>
      <vt:variant>
        <vt:i4>2818061</vt:i4>
      </vt:variant>
      <vt:variant>
        <vt:i4>56</vt:i4>
      </vt:variant>
      <vt:variant>
        <vt:i4>0</vt:i4>
      </vt:variant>
      <vt:variant>
        <vt:i4>5</vt:i4>
      </vt:variant>
      <vt:variant>
        <vt:lpwstr/>
      </vt:variant>
      <vt:variant>
        <vt:lpwstr>_Toc1074870738</vt:lpwstr>
      </vt:variant>
      <vt:variant>
        <vt:i4>2293766</vt:i4>
      </vt:variant>
      <vt:variant>
        <vt:i4>50</vt:i4>
      </vt:variant>
      <vt:variant>
        <vt:i4>0</vt:i4>
      </vt:variant>
      <vt:variant>
        <vt:i4>5</vt:i4>
      </vt:variant>
      <vt:variant>
        <vt:lpwstr/>
      </vt:variant>
      <vt:variant>
        <vt:lpwstr>_Toc1271133327</vt:lpwstr>
      </vt:variant>
      <vt:variant>
        <vt:i4>2424838</vt:i4>
      </vt:variant>
      <vt:variant>
        <vt:i4>44</vt:i4>
      </vt:variant>
      <vt:variant>
        <vt:i4>0</vt:i4>
      </vt:variant>
      <vt:variant>
        <vt:i4>5</vt:i4>
      </vt:variant>
      <vt:variant>
        <vt:lpwstr/>
      </vt:variant>
      <vt:variant>
        <vt:lpwstr>_Toc1739442921</vt:lpwstr>
      </vt:variant>
      <vt:variant>
        <vt:i4>3080201</vt:i4>
      </vt:variant>
      <vt:variant>
        <vt:i4>38</vt:i4>
      </vt:variant>
      <vt:variant>
        <vt:i4>0</vt:i4>
      </vt:variant>
      <vt:variant>
        <vt:i4>5</vt:i4>
      </vt:variant>
      <vt:variant>
        <vt:lpwstr/>
      </vt:variant>
      <vt:variant>
        <vt:lpwstr>_Toc1801924251</vt:lpwstr>
      </vt:variant>
      <vt:variant>
        <vt:i4>2359302</vt:i4>
      </vt:variant>
      <vt:variant>
        <vt:i4>32</vt:i4>
      </vt:variant>
      <vt:variant>
        <vt:i4>0</vt:i4>
      </vt:variant>
      <vt:variant>
        <vt:i4>5</vt:i4>
      </vt:variant>
      <vt:variant>
        <vt:lpwstr/>
      </vt:variant>
      <vt:variant>
        <vt:lpwstr>_Toc1068595012</vt:lpwstr>
      </vt:variant>
      <vt:variant>
        <vt:i4>2883591</vt:i4>
      </vt:variant>
      <vt:variant>
        <vt:i4>26</vt:i4>
      </vt:variant>
      <vt:variant>
        <vt:i4>0</vt:i4>
      </vt:variant>
      <vt:variant>
        <vt:i4>5</vt:i4>
      </vt:variant>
      <vt:variant>
        <vt:lpwstr/>
      </vt:variant>
      <vt:variant>
        <vt:lpwstr>_Toc2134624844</vt:lpwstr>
      </vt:variant>
      <vt:variant>
        <vt:i4>2686978</vt:i4>
      </vt:variant>
      <vt:variant>
        <vt:i4>20</vt:i4>
      </vt:variant>
      <vt:variant>
        <vt:i4>0</vt:i4>
      </vt:variant>
      <vt:variant>
        <vt:i4>5</vt:i4>
      </vt:variant>
      <vt:variant>
        <vt:lpwstr/>
      </vt:variant>
      <vt:variant>
        <vt:lpwstr>_Toc1455481334</vt:lpwstr>
      </vt:variant>
      <vt:variant>
        <vt:i4>2555906</vt:i4>
      </vt:variant>
      <vt:variant>
        <vt:i4>14</vt:i4>
      </vt:variant>
      <vt:variant>
        <vt:i4>0</vt:i4>
      </vt:variant>
      <vt:variant>
        <vt:i4>5</vt:i4>
      </vt:variant>
      <vt:variant>
        <vt:lpwstr/>
      </vt:variant>
      <vt:variant>
        <vt:lpwstr>_Toc1350251751</vt:lpwstr>
      </vt:variant>
      <vt:variant>
        <vt:i4>1572912</vt:i4>
      </vt:variant>
      <vt:variant>
        <vt:i4>8</vt:i4>
      </vt:variant>
      <vt:variant>
        <vt:i4>0</vt:i4>
      </vt:variant>
      <vt:variant>
        <vt:i4>5</vt:i4>
      </vt:variant>
      <vt:variant>
        <vt:lpwstr/>
      </vt:variant>
      <vt:variant>
        <vt:lpwstr>_Toc280726061</vt:lpwstr>
      </vt:variant>
      <vt:variant>
        <vt:i4>1769531</vt:i4>
      </vt:variant>
      <vt:variant>
        <vt:i4>2</vt:i4>
      </vt:variant>
      <vt:variant>
        <vt:i4>0</vt:i4>
      </vt:variant>
      <vt:variant>
        <vt:i4>5</vt:i4>
      </vt:variant>
      <vt:variant>
        <vt:lpwstr/>
      </vt:variant>
      <vt:variant>
        <vt:lpwstr>_Toc387770836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McCaffrey, Grace</dc:creator>
  <cp:keywords/>
  <dc:description/>
  <cp:lastModifiedBy>McCaffrey, Grace</cp:lastModifiedBy>
  <cp:revision>493</cp:revision>
  <cp:lastPrinted>2025-04-22T01:38:00Z</cp:lastPrinted>
  <dcterms:created xsi:type="dcterms:W3CDTF">2025-02-21T02:56:00Z</dcterms:created>
  <dcterms:modified xsi:type="dcterms:W3CDTF">2025-08-25T17:58:00Z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nalAbbreviations" value="true"/&gt;&lt;/prefs&gt;&lt;/data&gt;</vt:lpwstr>
  </property>
  <property fmtid="{D5CDD505-2E9C-101B-9397-08002B2CF9AE}" pid="3" name="ZOTERO_PREF_1">
    <vt:lpwstr>&lt;data data-version="3" zotero-version="6.0.36"&gt;&lt;session id="qyAZwVIi"/&gt;&lt;style id="http://www.zotero.org/styles/ieee" locale="en-US" hasBibliography="1" bibliographyStyleHasBeenSet="1"/&gt;&lt;prefs&gt;&lt;pref name="fieldType" value="Field"/&gt;&lt;pref name="automaticJour</vt:lpwstr>
  </property>
</Properties>
</file>